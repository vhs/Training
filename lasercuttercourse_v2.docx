
<file path=[Content_Types].xml><?xml version="1.0" encoding="utf-8"?>
<Types xmlns="http://schemas.openxmlformats.org/package/2006/content-types">
  <Override PartName="/customXml/itemProps2.xml" ContentType="application/vnd.openxmlformats-officedocument.customXmlProperties+xml"/>
  <Override PartName="/customXml/itemProps3.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Override PartName="/word/comments.xml" ContentType="application/vnd.openxmlformats-officedocument.wordprocessingml.comment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docProps/custom.xml" ContentType="application/vnd.openxmlformats-officedocument.custom-properties+xml"/>
  <Override PartName="/word/footer1.xml" ContentType="application/vnd.openxmlformats-officedocument.wordprocessingml.footer+xml"/>
  <Override PartName="/word/header4.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customXml/itemProps4.xml" ContentType="application/vnd.openxmlformats-officedocument.customXmlProperties+xml"/>
  <Override PartName="/customXml/itemProps5.xml" ContentType="application/vnd.openxmlformats-officedocument.customXmlProperties+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5A18D3" w:rsidRDefault="005A18D3" w:rsidP="00393080"/>
    <w:p w:rsidR="005A18D3" w:rsidRDefault="005A18D3" w:rsidP="00393080"/>
    <w:p w:rsidR="005A18D3" w:rsidRPr="005A18D3" w:rsidRDefault="005A18D3" w:rsidP="00393080"/>
    <w:p w:rsidR="005A18D3" w:rsidRPr="005A18D3" w:rsidRDefault="005A18D3" w:rsidP="00393080"/>
    <w:p w:rsidR="005A18D3" w:rsidRPr="005A18D3" w:rsidRDefault="005A18D3" w:rsidP="00393080"/>
    <w:p w:rsidR="005A18D3" w:rsidRPr="005A18D3" w:rsidRDefault="005A18D3" w:rsidP="00393080"/>
    <w:p w:rsidR="005A18D3" w:rsidRPr="005A18D3" w:rsidRDefault="005A18D3" w:rsidP="00393080"/>
    <w:p w:rsidR="005A18D3" w:rsidRDefault="005A18D3" w:rsidP="00393080"/>
    <w:p w:rsidR="007235CA" w:rsidRPr="00FF53E2" w:rsidRDefault="0001350F" w:rsidP="00393080">
      <w:pPr>
        <w:rPr>
          <w:smallCaps/>
          <w:sz w:val="52"/>
          <w:szCs w:val="52"/>
        </w:rPr>
        <w:sectPr w:rsidR="007235CA" w:rsidRPr="00FF53E2" w:rsidSect="00C74777">
          <w:footerReference w:type="even" r:id="rId12"/>
          <w:footerReference w:type="default" r:id="rId13"/>
          <w:pgSz w:w="12240" w:h="15840" w:code="1"/>
          <w:pgMar w:top="1440" w:right="1440" w:bottom="1440" w:left="1440" w:header="720" w:footer="720" w:gutter="0"/>
          <w:cols w:space="720"/>
          <w:titlePg/>
          <w:docGrid w:linePitch="272"/>
        </w:sectPr>
      </w:pPr>
      <w:r w:rsidRPr="0001350F">
        <w:rPr>
          <w:smallCaps/>
          <w:noProof/>
          <w:sz w:val="52"/>
          <w:szCs w:val="52"/>
          <w:lang w:bidi="ar-SA"/>
        </w:rPr>
        <w:pict>
          <v:shapetype id="_x0000_t202" coordsize="21600,21600" o:spt="202" path="m,l,21600r21600,l21600,xe">
            <v:stroke joinstyle="miter"/>
            <v:path gradientshapeok="t" o:connecttype="rect"/>
          </v:shapetype>
          <v:shape id="Text Box 8" o:spid="_x0000_s1026" type="#_x0000_t202" style="position:absolute;margin-left:8.25pt;margin-top:192.2pt;width:484.65pt;height:91.35pt;z-index:2516592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" strokecolor="white">
            <v:textbox style="mso-next-textbox:#Text Box 8">
              <w:txbxContent>
                <w:sdt>
                  <w:sdtPr>
                    <w:id w:val="21734512"/>
                    <w:date w:fullDate="2012-11-15T00:00:00Z">
                      <w:dateFormat w:val="dddd, MMMM dd, yyyy"/>
                      <w:lid w:val="en-US"/>
                      <w:storeMappedDataAs w:val="dateTime"/>
                      <w:calendar w:val="gregorian"/>
                    </w:date>
                  </w:sdtPr>
                  <w:sdtContent>
                    <w:p w:rsidR="00F46D12" w:rsidRPr="005A18D3" w:rsidRDefault="00F46D12" w:rsidP="00393080">
                      <w:pPr>
                        <w:pStyle w:val="NoSpacing"/>
                      </w:pPr>
                      <w:r>
                        <w:t>Thursday, November 15, 2012</w:t>
                      </w:r>
                    </w:p>
                  </w:sdtContent>
                </w:sdt>
              </w:txbxContent>
            </v:textbox>
          </v:shape>
        </w:pict>
      </w:r>
      <w:bookmarkStart w:id="0" w:name="_top"/>
      <w:bookmarkEnd w:id="0"/>
      <w:r w:rsidR="00B4232B">
        <w:rPr>
          <w:smallCaps/>
          <w:noProof/>
          <w:sz w:val="52"/>
          <w:szCs w:val="52"/>
          <w:lang w:bidi="ar-SA"/>
        </w:rPr>
        <w:t>VHS Laser Cutter Manual</w:t>
      </w:r>
    </w:p>
    <w:p w:rsidR="00DA2D8E" w:rsidRDefault="00DA2D8E" w:rsidP="00393080"/>
    <w:p w:rsidR="00DA2D8E" w:rsidRDefault="00DA2D8E" w:rsidP="00393080"/>
    <w:p w:rsidR="007235CA" w:rsidRDefault="007235CA" w:rsidP="00393080"/>
    <w:p w:rsidR="007235CA" w:rsidRDefault="007235CA" w:rsidP="00393080"/>
    <w:p w:rsidR="007235CA" w:rsidRDefault="007235CA" w:rsidP="00393080"/>
    <w:p w:rsidR="007235CA" w:rsidRDefault="007235CA" w:rsidP="00393080"/>
    <w:p w:rsidR="007235CA" w:rsidRDefault="007235CA" w:rsidP="00393080"/>
    <w:p w:rsidR="007235CA" w:rsidRDefault="007235CA" w:rsidP="00393080"/>
    <w:p w:rsidR="007235CA" w:rsidRDefault="007235CA" w:rsidP="00393080"/>
    <w:p w:rsidR="007235CA" w:rsidRDefault="007235CA" w:rsidP="00393080"/>
    <w:p w:rsidR="007235CA" w:rsidRDefault="007235CA" w:rsidP="00393080"/>
    <w:p w:rsidR="007235CA" w:rsidRPr="00CF7FD4" w:rsidRDefault="007235CA" w:rsidP="00393080"/>
    <w:p w:rsidR="003C4AFF" w:rsidRDefault="003C4AFF" w:rsidP="00393080">
      <w:pPr>
        <w:pStyle w:val="BlankPage"/>
      </w:pPr>
      <w:r>
        <w:t xml:space="preserve">Page </w:t>
      </w:r>
      <w:r w:rsidRPr="00D87FB0">
        <w:t>left</w:t>
      </w:r>
      <w:r>
        <w:t xml:space="preserve"> intentionally blank</w:t>
      </w:r>
    </w:p>
    <w:p w:rsidR="00DA2D8E" w:rsidRDefault="00DA2D8E" w:rsidP="00393080">
      <w:pPr>
        <w:pStyle w:val="StyleChapterTextLeft0"/>
        <w:sectPr w:rsidR="00DA2D8E" w:rsidSect="00C74777">
          <w:pgSz w:w="12240" w:h="15840" w:code="1"/>
          <w:pgMar w:top="1440" w:right="1440" w:bottom="1440" w:left="1440" w:header="720" w:footer="720" w:gutter="0"/>
          <w:cols w:space="720"/>
          <w:titlePg/>
          <w:docGrid w:linePitch="272"/>
        </w:sectPr>
      </w:pPr>
    </w:p>
    <w:p w:rsidR="00DA2D8E" w:rsidRDefault="00DA2D8E" w:rsidP="00393080">
      <w:pPr>
        <w:pStyle w:val="Subtitle"/>
      </w:pPr>
      <w:r w:rsidRPr="00DF549E">
        <w:lastRenderedPageBreak/>
        <w:t>Table</w:t>
      </w:r>
      <w:r>
        <w:t xml:space="preserve"> of Contents</w:t>
      </w:r>
    </w:p>
    <w:p w:rsidR="00DA2D8E" w:rsidRDefault="00DA2D8E" w:rsidP="00393080">
      <w:pPr>
        <w:pStyle w:val="TOC2"/>
      </w:pPr>
    </w:p>
    <w:p w:rsidR="00733483" w:rsidRDefault="00733483" w:rsidP="00307F76">
      <w:pPr>
        <w:pStyle w:val="TOC1"/>
        <w:sectPr w:rsidR="00733483" w:rsidSect="00BF6394">
          <w:headerReference w:type="default" r:id="rId14"/>
          <w:footerReference w:type="default" r:id="rId15"/>
          <w:headerReference w:type="first" r:id="rId16"/>
          <w:footerReference w:type="first" r:id="rId17"/>
          <w:pgSz w:w="12240" w:h="15840" w:code="1"/>
          <w:pgMar w:top="1440" w:right="1170" w:bottom="979" w:left="1440" w:header="893" w:footer="588" w:gutter="0"/>
          <w:cols w:space="720"/>
          <w:titlePg/>
          <w:docGrid w:linePitch="360"/>
        </w:sectPr>
      </w:pPr>
    </w:p>
    <w:p w:rsidR="00676D0C" w:rsidRDefault="0001350F">
      <w:pPr>
        <w:pStyle w:val="TOC2"/>
        <w:rPr>
          <w:rFonts w:asciiTheme="minorHAnsi" w:hAnsiTheme="minorHAnsi"/>
          <w:noProof/>
          <w:sz w:val="22"/>
          <w:szCs w:val="22"/>
          <w:lang w:bidi="ar-SA"/>
        </w:rPr>
      </w:pPr>
      <w:r w:rsidRPr="0001350F">
        <w:lastRenderedPageBreak/>
        <w:fldChar w:fldCharType="begin"/>
      </w:r>
      <w:r w:rsidR="007E0471">
        <w:instrText xml:space="preserve"> TOC \t "Heading 1,2,Heading 2,3,Heading 3,4,Title,1" </w:instrText>
      </w:r>
      <w:r w:rsidRPr="0001350F">
        <w:fldChar w:fldCharType="separate"/>
      </w:r>
      <w:r w:rsidR="00676D0C">
        <w:rPr>
          <w:noProof/>
        </w:rPr>
        <w:t>Laser Cutter Tool Chain</w:t>
      </w:r>
      <w:r w:rsidR="00676D0C">
        <w:rPr>
          <w:noProof/>
        </w:rPr>
        <w:tab/>
      </w:r>
      <w:r>
        <w:rPr>
          <w:noProof/>
        </w:rPr>
        <w:fldChar w:fldCharType="begin"/>
      </w:r>
      <w:r w:rsidR="00676D0C">
        <w:rPr>
          <w:noProof/>
        </w:rPr>
        <w:instrText xml:space="preserve"> PAGEREF _Toc368061678 \h </w:instrText>
      </w:r>
      <w:r>
        <w:rPr>
          <w:noProof/>
        </w:rPr>
      </w:r>
      <w:r>
        <w:rPr>
          <w:noProof/>
        </w:rPr>
        <w:fldChar w:fldCharType="separate"/>
      </w:r>
      <w:r w:rsidR="00676D0C">
        <w:rPr>
          <w:noProof/>
        </w:rPr>
        <w:t>5</w:t>
      </w:r>
      <w:r>
        <w:rPr>
          <w:noProof/>
        </w:rPr>
        <w:fldChar w:fldCharType="end"/>
      </w:r>
    </w:p>
    <w:p w:rsidR="00676D0C" w:rsidRDefault="00676D0C">
      <w:pPr>
        <w:pStyle w:val="TOC3"/>
        <w:rPr>
          <w:rFonts w:asciiTheme="minorHAnsi" w:hAnsiTheme="minorHAnsi"/>
          <w:i w:val="0"/>
          <w:noProof/>
          <w:sz w:val="22"/>
          <w:szCs w:val="22"/>
          <w:lang w:bidi="ar-SA"/>
        </w:rPr>
      </w:pPr>
      <w:r>
        <w:rPr>
          <w:noProof/>
        </w:rPr>
        <w:t>Images</w:t>
      </w:r>
      <w:r>
        <w:rPr>
          <w:noProof/>
        </w:rPr>
        <w:tab/>
      </w:r>
      <w:r w:rsidR="0001350F">
        <w:rPr>
          <w:noProof/>
        </w:rPr>
        <w:fldChar w:fldCharType="begin"/>
      </w:r>
      <w:r>
        <w:rPr>
          <w:noProof/>
        </w:rPr>
        <w:instrText xml:space="preserve"> PAGEREF _Toc368061679 \h </w:instrText>
      </w:r>
      <w:r w:rsidR="0001350F">
        <w:rPr>
          <w:noProof/>
        </w:rPr>
      </w:r>
      <w:r w:rsidR="0001350F">
        <w:rPr>
          <w:noProof/>
        </w:rPr>
        <w:fldChar w:fldCharType="separate"/>
      </w:r>
      <w:r>
        <w:rPr>
          <w:noProof/>
        </w:rPr>
        <w:t>5</w:t>
      </w:r>
      <w:r w:rsidR="0001350F">
        <w:rPr>
          <w:noProof/>
        </w:rPr>
        <w:fldChar w:fldCharType="end"/>
      </w:r>
    </w:p>
    <w:p w:rsidR="00676D0C" w:rsidRDefault="00676D0C">
      <w:pPr>
        <w:pStyle w:val="TOC3"/>
        <w:rPr>
          <w:rFonts w:asciiTheme="minorHAnsi" w:hAnsiTheme="minorHAnsi"/>
          <w:i w:val="0"/>
          <w:noProof/>
          <w:sz w:val="22"/>
          <w:szCs w:val="22"/>
          <w:lang w:bidi="ar-SA"/>
        </w:rPr>
      </w:pPr>
      <w:r>
        <w:rPr>
          <w:noProof/>
        </w:rPr>
        <w:t>Vectors</w:t>
      </w:r>
      <w:r>
        <w:rPr>
          <w:noProof/>
        </w:rPr>
        <w:tab/>
      </w:r>
      <w:r w:rsidR="0001350F">
        <w:rPr>
          <w:noProof/>
        </w:rPr>
        <w:fldChar w:fldCharType="begin"/>
      </w:r>
      <w:r>
        <w:rPr>
          <w:noProof/>
        </w:rPr>
        <w:instrText xml:space="preserve"> PAGEREF _Toc368061680 \h </w:instrText>
      </w:r>
      <w:r w:rsidR="0001350F">
        <w:rPr>
          <w:noProof/>
        </w:rPr>
      </w:r>
      <w:r w:rsidR="0001350F">
        <w:rPr>
          <w:noProof/>
        </w:rPr>
        <w:fldChar w:fldCharType="separate"/>
      </w:r>
      <w:r>
        <w:rPr>
          <w:noProof/>
        </w:rPr>
        <w:t>5</w:t>
      </w:r>
      <w:r w:rsidR="0001350F">
        <w:rPr>
          <w:noProof/>
        </w:rPr>
        <w:fldChar w:fldCharType="end"/>
      </w:r>
    </w:p>
    <w:p w:rsidR="00676D0C" w:rsidRDefault="00676D0C">
      <w:pPr>
        <w:pStyle w:val="TOC2"/>
        <w:rPr>
          <w:rFonts w:asciiTheme="minorHAnsi" w:hAnsiTheme="minorHAnsi"/>
          <w:noProof/>
          <w:sz w:val="22"/>
          <w:szCs w:val="22"/>
          <w:lang w:bidi="ar-SA"/>
        </w:rPr>
      </w:pPr>
      <w:r>
        <w:rPr>
          <w:noProof/>
        </w:rPr>
        <w:t>Prepa</w:t>
      </w:r>
      <w:del w:id="1" w:author="Janet" w:date="2013-09-30T17:07:00Z">
        <w:r w:rsidDel="0038383D">
          <w:rPr>
            <w:noProof/>
          </w:rPr>
          <w:delText>i</w:delText>
        </w:r>
      </w:del>
      <w:r>
        <w:rPr>
          <w:noProof/>
        </w:rPr>
        <w:t>ring the Laser</w:t>
      </w:r>
      <w:r>
        <w:rPr>
          <w:noProof/>
        </w:rPr>
        <w:tab/>
      </w:r>
      <w:r w:rsidR="0001350F">
        <w:rPr>
          <w:noProof/>
        </w:rPr>
        <w:fldChar w:fldCharType="begin"/>
      </w:r>
      <w:r>
        <w:rPr>
          <w:noProof/>
        </w:rPr>
        <w:instrText xml:space="preserve"> PAGEREF _Toc368061681 \h </w:instrText>
      </w:r>
      <w:r w:rsidR="0001350F">
        <w:rPr>
          <w:noProof/>
        </w:rPr>
      </w:r>
      <w:r w:rsidR="0001350F">
        <w:rPr>
          <w:noProof/>
        </w:rPr>
        <w:fldChar w:fldCharType="separate"/>
      </w:r>
      <w:r>
        <w:rPr>
          <w:noProof/>
        </w:rPr>
        <w:t>5</w:t>
      </w:r>
      <w:r w:rsidR="0001350F">
        <w:rPr>
          <w:noProof/>
        </w:rPr>
        <w:fldChar w:fldCharType="end"/>
      </w:r>
    </w:p>
    <w:p w:rsidR="00676D0C" w:rsidRDefault="00676D0C">
      <w:pPr>
        <w:pStyle w:val="TOC3"/>
        <w:rPr>
          <w:rFonts w:asciiTheme="minorHAnsi" w:hAnsiTheme="minorHAnsi"/>
          <w:i w:val="0"/>
          <w:noProof/>
          <w:sz w:val="22"/>
          <w:szCs w:val="22"/>
          <w:lang w:bidi="ar-SA"/>
        </w:rPr>
      </w:pPr>
      <w:r>
        <w:rPr>
          <w:noProof/>
        </w:rPr>
        <w:t>Turning on the lights</w:t>
      </w:r>
      <w:r>
        <w:rPr>
          <w:noProof/>
        </w:rPr>
        <w:tab/>
      </w:r>
      <w:r w:rsidR="0001350F">
        <w:rPr>
          <w:noProof/>
        </w:rPr>
        <w:fldChar w:fldCharType="begin"/>
      </w:r>
      <w:r>
        <w:rPr>
          <w:noProof/>
        </w:rPr>
        <w:instrText xml:space="preserve"> PAGEREF _Toc368061682 \h </w:instrText>
      </w:r>
      <w:r w:rsidR="0001350F">
        <w:rPr>
          <w:noProof/>
        </w:rPr>
      </w:r>
      <w:r w:rsidR="0001350F">
        <w:rPr>
          <w:noProof/>
        </w:rPr>
        <w:fldChar w:fldCharType="separate"/>
      </w:r>
      <w:r>
        <w:rPr>
          <w:noProof/>
        </w:rPr>
        <w:t>6</w:t>
      </w:r>
      <w:r w:rsidR="0001350F">
        <w:rPr>
          <w:noProof/>
        </w:rPr>
        <w:fldChar w:fldCharType="end"/>
      </w:r>
    </w:p>
    <w:p w:rsidR="00676D0C" w:rsidRDefault="00676D0C">
      <w:pPr>
        <w:pStyle w:val="TOC3"/>
        <w:rPr>
          <w:rFonts w:asciiTheme="minorHAnsi" w:hAnsiTheme="minorHAnsi"/>
          <w:i w:val="0"/>
          <w:noProof/>
          <w:sz w:val="22"/>
          <w:szCs w:val="22"/>
          <w:lang w:bidi="ar-SA"/>
        </w:rPr>
      </w:pPr>
      <w:r>
        <w:rPr>
          <w:noProof/>
        </w:rPr>
        <w:t>Preflight Check</w:t>
      </w:r>
      <w:r>
        <w:rPr>
          <w:noProof/>
        </w:rPr>
        <w:tab/>
      </w:r>
      <w:r w:rsidR="0001350F">
        <w:rPr>
          <w:noProof/>
        </w:rPr>
        <w:fldChar w:fldCharType="begin"/>
      </w:r>
      <w:r>
        <w:rPr>
          <w:noProof/>
        </w:rPr>
        <w:instrText xml:space="preserve"> PAGEREF _Toc368061683 \h </w:instrText>
      </w:r>
      <w:r w:rsidR="0001350F">
        <w:rPr>
          <w:noProof/>
        </w:rPr>
      </w:r>
      <w:r w:rsidR="0001350F">
        <w:rPr>
          <w:noProof/>
        </w:rPr>
        <w:fldChar w:fldCharType="separate"/>
      </w:r>
      <w:r>
        <w:rPr>
          <w:noProof/>
        </w:rPr>
        <w:t>7</w:t>
      </w:r>
      <w:r w:rsidR="0001350F">
        <w:rPr>
          <w:noProof/>
        </w:rPr>
        <w:fldChar w:fldCharType="end"/>
      </w:r>
    </w:p>
    <w:p w:rsidR="00676D0C" w:rsidRDefault="00676D0C">
      <w:pPr>
        <w:pStyle w:val="TOC2"/>
        <w:rPr>
          <w:rFonts w:asciiTheme="minorHAnsi" w:hAnsiTheme="minorHAnsi"/>
          <w:noProof/>
          <w:sz w:val="22"/>
          <w:szCs w:val="22"/>
          <w:lang w:bidi="ar-SA"/>
        </w:rPr>
      </w:pPr>
      <w:r>
        <w:rPr>
          <w:noProof/>
        </w:rPr>
        <w:t>Using the Laser Cutter</w:t>
      </w:r>
      <w:r>
        <w:rPr>
          <w:noProof/>
        </w:rPr>
        <w:tab/>
      </w:r>
      <w:r w:rsidR="0001350F">
        <w:rPr>
          <w:noProof/>
        </w:rPr>
        <w:fldChar w:fldCharType="begin"/>
      </w:r>
      <w:r>
        <w:rPr>
          <w:noProof/>
        </w:rPr>
        <w:instrText xml:space="preserve"> PAGEREF _Toc368061684 \h </w:instrText>
      </w:r>
      <w:r w:rsidR="0001350F">
        <w:rPr>
          <w:noProof/>
        </w:rPr>
      </w:r>
      <w:r w:rsidR="0001350F">
        <w:rPr>
          <w:noProof/>
        </w:rPr>
        <w:fldChar w:fldCharType="separate"/>
      </w:r>
      <w:r>
        <w:rPr>
          <w:noProof/>
        </w:rPr>
        <w:t>10</w:t>
      </w:r>
      <w:r w:rsidR="0001350F">
        <w:rPr>
          <w:noProof/>
        </w:rPr>
        <w:fldChar w:fldCharType="end"/>
      </w:r>
    </w:p>
    <w:p w:rsidR="00676D0C" w:rsidRDefault="00676D0C">
      <w:pPr>
        <w:pStyle w:val="TOC3"/>
        <w:rPr>
          <w:rFonts w:asciiTheme="minorHAnsi" w:hAnsiTheme="minorHAnsi"/>
          <w:i w:val="0"/>
          <w:noProof/>
          <w:sz w:val="22"/>
          <w:szCs w:val="22"/>
          <w:lang w:bidi="ar-SA"/>
        </w:rPr>
      </w:pPr>
      <w:r>
        <w:rPr>
          <w:noProof/>
        </w:rPr>
        <w:t>Warm up the Laser</w:t>
      </w:r>
      <w:r>
        <w:rPr>
          <w:noProof/>
        </w:rPr>
        <w:tab/>
      </w:r>
      <w:r w:rsidR="0001350F">
        <w:rPr>
          <w:noProof/>
        </w:rPr>
        <w:fldChar w:fldCharType="begin"/>
      </w:r>
      <w:r>
        <w:rPr>
          <w:noProof/>
        </w:rPr>
        <w:instrText xml:space="preserve"> PAGEREF _Toc368061685 \h </w:instrText>
      </w:r>
      <w:r w:rsidR="0001350F">
        <w:rPr>
          <w:noProof/>
        </w:rPr>
      </w:r>
      <w:r w:rsidR="0001350F">
        <w:rPr>
          <w:noProof/>
        </w:rPr>
        <w:fldChar w:fldCharType="separate"/>
      </w:r>
      <w:r>
        <w:rPr>
          <w:noProof/>
        </w:rPr>
        <w:t>10</w:t>
      </w:r>
      <w:r w:rsidR="0001350F">
        <w:rPr>
          <w:noProof/>
        </w:rPr>
        <w:fldChar w:fldCharType="end"/>
      </w:r>
    </w:p>
    <w:p w:rsidR="00676D0C" w:rsidRDefault="00676D0C">
      <w:pPr>
        <w:pStyle w:val="TOC3"/>
        <w:rPr>
          <w:rFonts w:asciiTheme="minorHAnsi" w:hAnsiTheme="minorHAnsi"/>
          <w:i w:val="0"/>
          <w:noProof/>
          <w:sz w:val="22"/>
          <w:szCs w:val="22"/>
          <w:lang w:bidi="ar-SA"/>
        </w:rPr>
      </w:pPr>
      <w:r>
        <w:rPr>
          <w:noProof/>
        </w:rPr>
        <w:t>Setting up the Material</w:t>
      </w:r>
      <w:r>
        <w:rPr>
          <w:noProof/>
        </w:rPr>
        <w:tab/>
      </w:r>
      <w:r w:rsidR="0001350F">
        <w:rPr>
          <w:noProof/>
        </w:rPr>
        <w:fldChar w:fldCharType="begin"/>
      </w:r>
      <w:r>
        <w:rPr>
          <w:noProof/>
        </w:rPr>
        <w:instrText xml:space="preserve"> PAGEREF _Toc368061686 \h </w:instrText>
      </w:r>
      <w:r w:rsidR="0001350F">
        <w:rPr>
          <w:noProof/>
        </w:rPr>
      </w:r>
      <w:r w:rsidR="0001350F">
        <w:rPr>
          <w:noProof/>
        </w:rPr>
        <w:fldChar w:fldCharType="separate"/>
      </w:r>
      <w:r>
        <w:rPr>
          <w:noProof/>
        </w:rPr>
        <w:t>12</w:t>
      </w:r>
      <w:r w:rsidR="0001350F">
        <w:rPr>
          <w:noProof/>
        </w:rPr>
        <w:fldChar w:fldCharType="end"/>
      </w:r>
    </w:p>
    <w:p w:rsidR="00676D0C" w:rsidRDefault="00676D0C">
      <w:pPr>
        <w:pStyle w:val="TOC3"/>
        <w:rPr>
          <w:rFonts w:asciiTheme="minorHAnsi" w:hAnsiTheme="minorHAnsi"/>
          <w:i w:val="0"/>
          <w:noProof/>
          <w:sz w:val="22"/>
          <w:szCs w:val="22"/>
          <w:lang w:bidi="ar-SA"/>
        </w:rPr>
      </w:pPr>
      <w:r>
        <w:rPr>
          <w:noProof/>
        </w:rPr>
        <w:t>Emergency Procedures</w:t>
      </w:r>
      <w:r>
        <w:rPr>
          <w:noProof/>
        </w:rPr>
        <w:tab/>
      </w:r>
      <w:r w:rsidR="0001350F">
        <w:rPr>
          <w:noProof/>
        </w:rPr>
        <w:fldChar w:fldCharType="begin"/>
      </w:r>
      <w:r>
        <w:rPr>
          <w:noProof/>
        </w:rPr>
        <w:instrText xml:space="preserve"> PAGEREF _Toc368061687 \h </w:instrText>
      </w:r>
      <w:r w:rsidR="0001350F">
        <w:rPr>
          <w:noProof/>
        </w:rPr>
      </w:r>
      <w:r w:rsidR="0001350F">
        <w:rPr>
          <w:noProof/>
        </w:rPr>
        <w:fldChar w:fldCharType="separate"/>
      </w:r>
      <w:r>
        <w:rPr>
          <w:noProof/>
        </w:rPr>
        <w:t>14</w:t>
      </w:r>
      <w:r w:rsidR="0001350F">
        <w:rPr>
          <w:noProof/>
        </w:rPr>
        <w:fldChar w:fldCharType="end"/>
      </w:r>
    </w:p>
    <w:p w:rsidR="00676D0C" w:rsidRDefault="00676D0C">
      <w:pPr>
        <w:pStyle w:val="TOC3"/>
        <w:rPr>
          <w:rFonts w:asciiTheme="minorHAnsi" w:hAnsiTheme="minorHAnsi"/>
          <w:i w:val="0"/>
          <w:noProof/>
          <w:sz w:val="22"/>
          <w:szCs w:val="22"/>
          <w:lang w:bidi="ar-SA"/>
        </w:rPr>
      </w:pPr>
      <w:r>
        <w:rPr>
          <w:noProof/>
        </w:rPr>
        <w:t>Importing the File</w:t>
      </w:r>
      <w:r>
        <w:rPr>
          <w:noProof/>
        </w:rPr>
        <w:tab/>
      </w:r>
      <w:r w:rsidR="0001350F">
        <w:rPr>
          <w:noProof/>
        </w:rPr>
        <w:fldChar w:fldCharType="begin"/>
      </w:r>
      <w:r>
        <w:rPr>
          <w:noProof/>
        </w:rPr>
        <w:instrText xml:space="preserve"> PAGEREF _Toc368061688 \h </w:instrText>
      </w:r>
      <w:r w:rsidR="0001350F">
        <w:rPr>
          <w:noProof/>
        </w:rPr>
      </w:r>
      <w:r w:rsidR="0001350F">
        <w:rPr>
          <w:noProof/>
        </w:rPr>
        <w:fldChar w:fldCharType="separate"/>
      </w:r>
      <w:r>
        <w:rPr>
          <w:noProof/>
        </w:rPr>
        <w:t>16</w:t>
      </w:r>
      <w:r w:rsidR="0001350F">
        <w:rPr>
          <w:noProof/>
        </w:rPr>
        <w:fldChar w:fldCharType="end"/>
      </w:r>
    </w:p>
    <w:p w:rsidR="00676D0C" w:rsidRDefault="00676D0C">
      <w:pPr>
        <w:pStyle w:val="TOC3"/>
        <w:rPr>
          <w:rFonts w:asciiTheme="minorHAnsi" w:hAnsiTheme="minorHAnsi"/>
          <w:i w:val="0"/>
          <w:noProof/>
          <w:sz w:val="22"/>
          <w:szCs w:val="22"/>
          <w:lang w:bidi="ar-SA"/>
        </w:rPr>
      </w:pPr>
      <w:r>
        <w:rPr>
          <w:noProof/>
        </w:rPr>
        <w:t>Setting up the Layers</w:t>
      </w:r>
      <w:r>
        <w:rPr>
          <w:noProof/>
        </w:rPr>
        <w:tab/>
      </w:r>
      <w:r w:rsidR="0001350F">
        <w:rPr>
          <w:noProof/>
        </w:rPr>
        <w:fldChar w:fldCharType="begin"/>
      </w:r>
      <w:r>
        <w:rPr>
          <w:noProof/>
        </w:rPr>
        <w:instrText xml:space="preserve"> PAGEREF _Toc368061689 \h </w:instrText>
      </w:r>
      <w:r w:rsidR="0001350F">
        <w:rPr>
          <w:noProof/>
        </w:rPr>
      </w:r>
      <w:r w:rsidR="0001350F">
        <w:rPr>
          <w:noProof/>
        </w:rPr>
        <w:fldChar w:fldCharType="separate"/>
      </w:r>
      <w:r>
        <w:rPr>
          <w:noProof/>
        </w:rPr>
        <w:t>19</w:t>
      </w:r>
      <w:r w:rsidR="0001350F">
        <w:rPr>
          <w:noProof/>
        </w:rPr>
        <w:fldChar w:fldCharType="end"/>
      </w:r>
    </w:p>
    <w:p w:rsidR="00676D0C" w:rsidRDefault="00676D0C">
      <w:pPr>
        <w:pStyle w:val="TOC3"/>
        <w:rPr>
          <w:rFonts w:asciiTheme="minorHAnsi" w:hAnsiTheme="minorHAnsi"/>
          <w:i w:val="0"/>
          <w:noProof/>
          <w:sz w:val="22"/>
          <w:szCs w:val="22"/>
          <w:lang w:bidi="ar-SA"/>
        </w:rPr>
      </w:pPr>
      <w:r>
        <w:rPr>
          <w:noProof/>
        </w:rPr>
        <w:lastRenderedPageBreak/>
        <w:t>Cutting</w:t>
      </w:r>
      <w:r>
        <w:rPr>
          <w:noProof/>
        </w:rPr>
        <w:tab/>
      </w:r>
      <w:r w:rsidR="0001350F">
        <w:rPr>
          <w:noProof/>
        </w:rPr>
        <w:fldChar w:fldCharType="begin"/>
      </w:r>
      <w:r>
        <w:rPr>
          <w:noProof/>
        </w:rPr>
        <w:instrText xml:space="preserve"> PAGEREF _Toc368061690 \h </w:instrText>
      </w:r>
      <w:r w:rsidR="0001350F">
        <w:rPr>
          <w:noProof/>
        </w:rPr>
      </w:r>
      <w:r w:rsidR="0001350F">
        <w:rPr>
          <w:noProof/>
        </w:rPr>
        <w:fldChar w:fldCharType="separate"/>
      </w:r>
      <w:r>
        <w:rPr>
          <w:noProof/>
        </w:rPr>
        <w:t>23</w:t>
      </w:r>
      <w:r w:rsidR="0001350F">
        <w:rPr>
          <w:noProof/>
        </w:rPr>
        <w:fldChar w:fldCharType="end"/>
      </w:r>
    </w:p>
    <w:p w:rsidR="00676D0C" w:rsidRDefault="00676D0C">
      <w:pPr>
        <w:pStyle w:val="TOC3"/>
        <w:rPr>
          <w:rFonts w:asciiTheme="minorHAnsi" w:hAnsiTheme="minorHAnsi"/>
          <w:i w:val="0"/>
          <w:noProof/>
          <w:sz w:val="22"/>
          <w:szCs w:val="22"/>
          <w:lang w:bidi="ar-SA"/>
        </w:rPr>
      </w:pPr>
      <w:r>
        <w:rPr>
          <w:noProof/>
        </w:rPr>
        <w:t>Shutting Down the Laser</w:t>
      </w:r>
      <w:r>
        <w:rPr>
          <w:noProof/>
        </w:rPr>
        <w:tab/>
      </w:r>
      <w:r w:rsidR="0001350F">
        <w:rPr>
          <w:noProof/>
        </w:rPr>
        <w:fldChar w:fldCharType="begin"/>
      </w:r>
      <w:r>
        <w:rPr>
          <w:noProof/>
        </w:rPr>
        <w:instrText xml:space="preserve"> PAGEREF _Toc368061691 \h </w:instrText>
      </w:r>
      <w:r w:rsidR="0001350F">
        <w:rPr>
          <w:noProof/>
        </w:rPr>
      </w:r>
      <w:r w:rsidR="0001350F">
        <w:rPr>
          <w:noProof/>
        </w:rPr>
        <w:fldChar w:fldCharType="separate"/>
      </w:r>
      <w:r>
        <w:rPr>
          <w:noProof/>
        </w:rPr>
        <w:t>25</w:t>
      </w:r>
      <w:r w:rsidR="0001350F">
        <w:rPr>
          <w:noProof/>
        </w:rPr>
        <w:fldChar w:fldCharType="end"/>
      </w:r>
    </w:p>
    <w:p w:rsidR="00676D0C" w:rsidRDefault="00676D0C">
      <w:pPr>
        <w:pStyle w:val="TOC2"/>
        <w:rPr>
          <w:rFonts w:asciiTheme="minorHAnsi" w:hAnsiTheme="minorHAnsi"/>
          <w:noProof/>
          <w:sz w:val="22"/>
          <w:szCs w:val="22"/>
          <w:lang w:bidi="ar-SA"/>
        </w:rPr>
      </w:pPr>
      <w:r>
        <w:rPr>
          <w:noProof/>
        </w:rPr>
        <w:t>Advanced Techniques</w:t>
      </w:r>
      <w:r>
        <w:rPr>
          <w:noProof/>
        </w:rPr>
        <w:tab/>
      </w:r>
      <w:r w:rsidR="0001350F">
        <w:rPr>
          <w:noProof/>
        </w:rPr>
        <w:fldChar w:fldCharType="begin"/>
      </w:r>
      <w:r>
        <w:rPr>
          <w:noProof/>
        </w:rPr>
        <w:instrText xml:space="preserve"> PAGEREF _Toc368061692 \h </w:instrText>
      </w:r>
      <w:r w:rsidR="0001350F">
        <w:rPr>
          <w:noProof/>
        </w:rPr>
      </w:r>
      <w:r w:rsidR="0001350F">
        <w:rPr>
          <w:noProof/>
        </w:rPr>
        <w:fldChar w:fldCharType="separate"/>
      </w:r>
      <w:r>
        <w:rPr>
          <w:noProof/>
        </w:rPr>
        <w:t>27</w:t>
      </w:r>
      <w:r w:rsidR="0001350F">
        <w:rPr>
          <w:noProof/>
        </w:rPr>
        <w:fldChar w:fldCharType="end"/>
      </w:r>
    </w:p>
    <w:p w:rsidR="00676D0C" w:rsidRDefault="00676D0C">
      <w:pPr>
        <w:pStyle w:val="TOC3"/>
        <w:rPr>
          <w:rFonts w:asciiTheme="minorHAnsi" w:hAnsiTheme="minorHAnsi"/>
          <w:i w:val="0"/>
          <w:noProof/>
          <w:sz w:val="22"/>
          <w:szCs w:val="22"/>
          <w:lang w:bidi="ar-SA"/>
        </w:rPr>
      </w:pPr>
      <w:r>
        <w:rPr>
          <w:noProof/>
        </w:rPr>
        <w:t>Changing the Scale</w:t>
      </w:r>
      <w:r>
        <w:rPr>
          <w:noProof/>
        </w:rPr>
        <w:tab/>
      </w:r>
      <w:r w:rsidR="0001350F">
        <w:rPr>
          <w:noProof/>
        </w:rPr>
        <w:fldChar w:fldCharType="begin"/>
      </w:r>
      <w:r>
        <w:rPr>
          <w:noProof/>
        </w:rPr>
        <w:instrText xml:space="preserve"> PAGEREF _Toc368061693 \h </w:instrText>
      </w:r>
      <w:r w:rsidR="0001350F">
        <w:rPr>
          <w:noProof/>
        </w:rPr>
      </w:r>
      <w:r w:rsidR="0001350F">
        <w:rPr>
          <w:noProof/>
        </w:rPr>
        <w:fldChar w:fldCharType="separate"/>
      </w:r>
      <w:r>
        <w:rPr>
          <w:noProof/>
        </w:rPr>
        <w:t>27</w:t>
      </w:r>
      <w:r w:rsidR="0001350F">
        <w:rPr>
          <w:noProof/>
        </w:rPr>
        <w:fldChar w:fldCharType="end"/>
      </w:r>
    </w:p>
    <w:p w:rsidR="00676D0C" w:rsidRDefault="00676D0C">
      <w:pPr>
        <w:pStyle w:val="TOC3"/>
        <w:rPr>
          <w:rFonts w:asciiTheme="minorHAnsi" w:hAnsiTheme="minorHAnsi"/>
          <w:i w:val="0"/>
          <w:noProof/>
          <w:sz w:val="22"/>
          <w:szCs w:val="22"/>
          <w:lang w:bidi="ar-SA"/>
        </w:rPr>
      </w:pPr>
      <w:r>
        <w:rPr>
          <w:noProof/>
        </w:rPr>
        <w:t>Multiple Passes</w:t>
      </w:r>
      <w:r>
        <w:rPr>
          <w:noProof/>
        </w:rPr>
        <w:tab/>
      </w:r>
      <w:r w:rsidR="0001350F">
        <w:rPr>
          <w:noProof/>
        </w:rPr>
        <w:fldChar w:fldCharType="begin"/>
      </w:r>
      <w:r>
        <w:rPr>
          <w:noProof/>
        </w:rPr>
        <w:instrText xml:space="preserve"> PAGEREF _Toc368061694 \h </w:instrText>
      </w:r>
      <w:r w:rsidR="0001350F">
        <w:rPr>
          <w:noProof/>
        </w:rPr>
      </w:r>
      <w:r w:rsidR="0001350F">
        <w:rPr>
          <w:noProof/>
        </w:rPr>
        <w:fldChar w:fldCharType="separate"/>
      </w:r>
      <w:r>
        <w:rPr>
          <w:noProof/>
        </w:rPr>
        <w:t>27</w:t>
      </w:r>
      <w:r w:rsidR="0001350F">
        <w:rPr>
          <w:noProof/>
        </w:rPr>
        <w:fldChar w:fldCharType="end"/>
      </w:r>
    </w:p>
    <w:p w:rsidR="00676D0C" w:rsidRDefault="00676D0C">
      <w:pPr>
        <w:pStyle w:val="TOC3"/>
        <w:rPr>
          <w:rFonts w:asciiTheme="minorHAnsi" w:hAnsiTheme="minorHAnsi"/>
          <w:i w:val="0"/>
          <w:noProof/>
          <w:sz w:val="22"/>
          <w:szCs w:val="22"/>
          <w:lang w:bidi="ar-SA"/>
        </w:rPr>
      </w:pPr>
      <w:r>
        <w:rPr>
          <w:noProof/>
        </w:rPr>
        <w:t>Disabling Output of Select Layers</w:t>
      </w:r>
      <w:r>
        <w:rPr>
          <w:noProof/>
        </w:rPr>
        <w:tab/>
      </w:r>
      <w:r w:rsidR="0001350F">
        <w:rPr>
          <w:noProof/>
        </w:rPr>
        <w:fldChar w:fldCharType="begin"/>
      </w:r>
      <w:r>
        <w:rPr>
          <w:noProof/>
        </w:rPr>
        <w:instrText xml:space="preserve"> PAGEREF _Toc368061695 \h </w:instrText>
      </w:r>
      <w:r w:rsidR="0001350F">
        <w:rPr>
          <w:noProof/>
        </w:rPr>
      </w:r>
      <w:r w:rsidR="0001350F">
        <w:rPr>
          <w:noProof/>
        </w:rPr>
        <w:fldChar w:fldCharType="separate"/>
      </w:r>
      <w:r>
        <w:rPr>
          <w:noProof/>
        </w:rPr>
        <w:t>27</w:t>
      </w:r>
      <w:r w:rsidR="0001350F">
        <w:rPr>
          <w:noProof/>
        </w:rPr>
        <w:fldChar w:fldCharType="end"/>
      </w:r>
    </w:p>
    <w:p w:rsidR="00676D0C" w:rsidRDefault="00676D0C">
      <w:pPr>
        <w:pStyle w:val="TOC3"/>
        <w:rPr>
          <w:rFonts w:asciiTheme="minorHAnsi" w:hAnsiTheme="minorHAnsi"/>
          <w:i w:val="0"/>
          <w:noProof/>
          <w:sz w:val="22"/>
          <w:szCs w:val="22"/>
          <w:lang w:bidi="ar-SA"/>
        </w:rPr>
      </w:pPr>
      <w:r>
        <w:rPr>
          <w:noProof/>
        </w:rPr>
        <w:t>Automatic Line Joining</w:t>
      </w:r>
      <w:r>
        <w:rPr>
          <w:noProof/>
        </w:rPr>
        <w:tab/>
      </w:r>
      <w:r w:rsidR="0001350F">
        <w:rPr>
          <w:noProof/>
        </w:rPr>
        <w:fldChar w:fldCharType="begin"/>
      </w:r>
      <w:r>
        <w:rPr>
          <w:noProof/>
        </w:rPr>
        <w:instrText xml:space="preserve"> PAGEREF _Toc368061696 \h </w:instrText>
      </w:r>
      <w:r w:rsidR="0001350F">
        <w:rPr>
          <w:noProof/>
        </w:rPr>
      </w:r>
      <w:r w:rsidR="0001350F">
        <w:rPr>
          <w:noProof/>
        </w:rPr>
        <w:fldChar w:fldCharType="separate"/>
      </w:r>
      <w:r>
        <w:rPr>
          <w:noProof/>
        </w:rPr>
        <w:t>28</w:t>
      </w:r>
      <w:r w:rsidR="0001350F">
        <w:rPr>
          <w:noProof/>
        </w:rPr>
        <w:fldChar w:fldCharType="end"/>
      </w:r>
    </w:p>
    <w:p w:rsidR="00676D0C" w:rsidRDefault="00676D0C">
      <w:pPr>
        <w:pStyle w:val="TOC3"/>
        <w:rPr>
          <w:rFonts w:asciiTheme="minorHAnsi" w:hAnsiTheme="minorHAnsi"/>
          <w:i w:val="0"/>
          <w:noProof/>
          <w:sz w:val="22"/>
          <w:szCs w:val="22"/>
          <w:lang w:bidi="ar-SA"/>
        </w:rPr>
      </w:pPr>
      <w:r>
        <w:rPr>
          <w:noProof/>
        </w:rPr>
        <w:t>Order of Cutting</w:t>
      </w:r>
      <w:r>
        <w:rPr>
          <w:noProof/>
        </w:rPr>
        <w:tab/>
      </w:r>
      <w:r w:rsidR="0001350F">
        <w:rPr>
          <w:noProof/>
        </w:rPr>
        <w:fldChar w:fldCharType="begin"/>
      </w:r>
      <w:r>
        <w:rPr>
          <w:noProof/>
        </w:rPr>
        <w:instrText xml:space="preserve"> PAGEREF _Toc368061697 \h </w:instrText>
      </w:r>
      <w:r w:rsidR="0001350F">
        <w:rPr>
          <w:noProof/>
        </w:rPr>
      </w:r>
      <w:r w:rsidR="0001350F">
        <w:rPr>
          <w:noProof/>
        </w:rPr>
        <w:fldChar w:fldCharType="separate"/>
      </w:r>
      <w:r>
        <w:rPr>
          <w:noProof/>
        </w:rPr>
        <w:t>28</w:t>
      </w:r>
      <w:r w:rsidR="0001350F">
        <w:rPr>
          <w:noProof/>
        </w:rPr>
        <w:fldChar w:fldCharType="end"/>
      </w:r>
    </w:p>
    <w:p w:rsidR="00676D0C" w:rsidRDefault="00676D0C">
      <w:pPr>
        <w:pStyle w:val="TOC2"/>
        <w:rPr>
          <w:rFonts w:asciiTheme="minorHAnsi" w:hAnsiTheme="minorHAnsi"/>
          <w:noProof/>
          <w:sz w:val="22"/>
          <w:szCs w:val="22"/>
          <w:lang w:bidi="ar-SA"/>
        </w:rPr>
      </w:pPr>
      <w:r>
        <w:rPr>
          <w:noProof/>
        </w:rPr>
        <w:t>Finishing Techniques</w:t>
      </w:r>
      <w:r>
        <w:rPr>
          <w:noProof/>
        </w:rPr>
        <w:tab/>
      </w:r>
      <w:r w:rsidR="0001350F">
        <w:rPr>
          <w:noProof/>
        </w:rPr>
        <w:fldChar w:fldCharType="begin"/>
      </w:r>
      <w:r>
        <w:rPr>
          <w:noProof/>
        </w:rPr>
        <w:instrText xml:space="preserve"> PAGEREF _Toc368061698 \h </w:instrText>
      </w:r>
      <w:r w:rsidR="0001350F">
        <w:rPr>
          <w:noProof/>
        </w:rPr>
      </w:r>
      <w:r w:rsidR="0001350F">
        <w:rPr>
          <w:noProof/>
        </w:rPr>
        <w:fldChar w:fldCharType="separate"/>
      </w:r>
      <w:r>
        <w:rPr>
          <w:noProof/>
        </w:rPr>
        <w:t>29</w:t>
      </w:r>
      <w:r w:rsidR="0001350F">
        <w:rPr>
          <w:noProof/>
        </w:rPr>
        <w:fldChar w:fldCharType="end"/>
      </w:r>
    </w:p>
    <w:p w:rsidR="00676D0C" w:rsidRDefault="00676D0C">
      <w:pPr>
        <w:pStyle w:val="TOC3"/>
        <w:rPr>
          <w:rFonts w:asciiTheme="minorHAnsi" w:hAnsiTheme="minorHAnsi"/>
          <w:i w:val="0"/>
          <w:noProof/>
          <w:sz w:val="22"/>
          <w:szCs w:val="22"/>
          <w:lang w:bidi="ar-SA"/>
        </w:rPr>
      </w:pPr>
      <w:r>
        <w:rPr>
          <w:noProof/>
        </w:rPr>
        <w:t>Bending Acrylic</w:t>
      </w:r>
      <w:r>
        <w:rPr>
          <w:noProof/>
        </w:rPr>
        <w:tab/>
      </w:r>
      <w:r w:rsidR="0001350F">
        <w:rPr>
          <w:noProof/>
        </w:rPr>
        <w:fldChar w:fldCharType="begin"/>
      </w:r>
      <w:r>
        <w:rPr>
          <w:noProof/>
        </w:rPr>
        <w:instrText xml:space="preserve"> PAGEREF _Toc368061699 \h </w:instrText>
      </w:r>
      <w:r w:rsidR="0001350F">
        <w:rPr>
          <w:noProof/>
        </w:rPr>
      </w:r>
      <w:r w:rsidR="0001350F">
        <w:rPr>
          <w:noProof/>
        </w:rPr>
        <w:fldChar w:fldCharType="separate"/>
      </w:r>
      <w:r>
        <w:rPr>
          <w:noProof/>
        </w:rPr>
        <w:t>29</w:t>
      </w:r>
      <w:r w:rsidR="0001350F">
        <w:rPr>
          <w:noProof/>
        </w:rPr>
        <w:fldChar w:fldCharType="end"/>
      </w:r>
    </w:p>
    <w:p w:rsidR="00676D0C" w:rsidRDefault="00676D0C">
      <w:pPr>
        <w:pStyle w:val="TOC3"/>
        <w:rPr>
          <w:rFonts w:asciiTheme="minorHAnsi" w:hAnsiTheme="minorHAnsi"/>
          <w:i w:val="0"/>
          <w:noProof/>
          <w:sz w:val="22"/>
          <w:szCs w:val="22"/>
          <w:lang w:bidi="ar-SA"/>
        </w:rPr>
      </w:pPr>
      <w:r>
        <w:rPr>
          <w:noProof/>
        </w:rPr>
        <w:t>Gluing Acrylic</w:t>
      </w:r>
      <w:r>
        <w:rPr>
          <w:noProof/>
        </w:rPr>
        <w:tab/>
      </w:r>
      <w:r w:rsidR="0001350F">
        <w:rPr>
          <w:noProof/>
        </w:rPr>
        <w:fldChar w:fldCharType="begin"/>
      </w:r>
      <w:r>
        <w:rPr>
          <w:noProof/>
        </w:rPr>
        <w:instrText xml:space="preserve"> PAGEREF _Toc368061700 \h </w:instrText>
      </w:r>
      <w:r w:rsidR="0001350F">
        <w:rPr>
          <w:noProof/>
        </w:rPr>
      </w:r>
      <w:r w:rsidR="0001350F">
        <w:rPr>
          <w:noProof/>
        </w:rPr>
        <w:fldChar w:fldCharType="separate"/>
      </w:r>
      <w:r>
        <w:rPr>
          <w:noProof/>
        </w:rPr>
        <w:t>29</w:t>
      </w:r>
      <w:r w:rsidR="0001350F">
        <w:rPr>
          <w:noProof/>
        </w:rPr>
        <w:fldChar w:fldCharType="end"/>
      </w:r>
    </w:p>
    <w:p w:rsidR="00676D0C" w:rsidRDefault="00676D0C">
      <w:pPr>
        <w:pStyle w:val="TOC2"/>
        <w:rPr>
          <w:rFonts w:asciiTheme="minorHAnsi" w:hAnsiTheme="minorHAnsi"/>
          <w:noProof/>
          <w:sz w:val="22"/>
          <w:szCs w:val="22"/>
          <w:lang w:bidi="ar-SA"/>
        </w:rPr>
      </w:pPr>
      <w:r>
        <w:rPr>
          <w:noProof/>
        </w:rPr>
        <w:t>Resources:</w:t>
      </w:r>
      <w:r>
        <w:rPr>
          <w:noProof/>
        </w:rPr>
        <w:tab/>
      </w:r>
      <w:r w:rsidR="0001350F">
        <w:rPr>
          <w:noProof/>
        </w:rPr>
        <w:fldChar w:fldCharType="begin"/>
      </w:r>
      <w:r>
        <w:rPr>
          <w:noProof/>
        </w:rPr>
        <w:instrText xml:space="preserve"> PAGEREF _Toc368061701 \h </w:instrText>
      </w:r>
      <w:r w:rsidR="0001350F">
        <w:rPr>
          <w:noProof/>
        </w:rPr>
      </w:r>
      <w:r w:rsidR="0001350F">
        <w:rPr>
          <w:noProof/>
        </w:rPr>
        <w:fldChar w:fldCharType="separate"/>
      </w:r>
      <w:r>
        <w:rPr>
          <w:noProof/>
        </w:rPr>
        <w:t>31</w:t>
      </w:r>
      <w:r w:rsidR="0001350F">
        <w:rPr>
          <w:noProof/>
        </w:rPr>
        <w:fldChar w:fldCharType="end"/>
      </w:r>
    </w:p>
    <w:p w:rsidR="00733483" w:rsidRDefault="0001350F" w:rsidP="00393080">
      <w:pPr>
        <w:sectPr w:rsidR="00733483" w:rsidSect="00733483">
          <w:type w:val="continuous"/>
          <w:pgSz w:w="12240" w:h="15840" w:code="1"/>
          <w:pgMar w:top="1440" w:right="1170" w:bottom="979" w:left="1440" w:header="893" w:footer="588" w:gutter="0"/>
          <w:cols w:num="2" w:space="720"/>
          <w:titlePg/>
          <w:docGrid w:linePitch="360"/>
        </w:sectPr>
      </w:pPr>
      <w:r>
        <w:fldChar w:fldCharType="end"/>
      </w:r>
    </w:p>
    <w:p w:rsidR="00307F76" w:rsidRPr="00307F76" w:rsidRDefault="00307F76" w:rsidP="00123CD4">
      <w:pPr>
        <w:pStyle w:val="TOC1"/>
        <w:rPr>
          <w:b w:val="0"/>
        </w:rPr>
      </w:pPr>
      <w:r>
        <w:rPr>
          <w:noProof/>
        </w:rPr>
        <w:lastRenderedPageBreak/>
        <w:t xml:space="preserve">        </w:t>
      </w:r>
    </w:p>
    <w:p w:rsidR="00307F76" w:rsidRDefault="00307F76" w:rsidP="00307F76"/>
    <w:p w:rsidR="00307F76" w:rsidRDefault="00307F76" w:rsidP="00307F76"/>
    <w:p w:rsidR="00307F76" w:rsidRDefault="00307F76" w:rsidP="00307F76"/>
    <w:p w:rsidR="00307F76" w:rsidRDefault="00307F76" w:rsidP="00307F76"/>
    <w:p w:rsidR="00307F76" w:rsidRDefault="00307F76" w:rsidP="00307F76"/>
    <w:p w:rsidR="00307F76" w:rsidRDefault="00307F76" w:rsidP="00307F76"/>
    <w:p w:rsidR="00307F76" w:rsidRDefault="00307F76" w:rsidP="00307F76"/>
    <w:p w:rsidR="00307F76" w:rsidRDefault="00307F76" w:rsidP="00307F76">
      <w:pPr>
        <w:pStyle w:val="TOC1"/>
      </w:pPr>
    </w:p>
    <w:p w:rsidR="00307F76" w:rsidRDefault="00307F76" w:rsidP="00307F76">
      <w:pPr>
        <w:pStyle w:val="TOC1"/>
      </w:pPr>
    </w:p>
    <w:p w:rsidR="00307F76" w:rsidRDefault="00307F76" w:rsidP="00307F76">
      <w:pPr>
        <w:pStyle w:val="TOC1"/>
      </w:pPr>
    </w:p>
    <w:p w:rsidR="00307F76" w:rsidRDefault="00307F76" w:rsidP="00307F76">
      <w:pPr>
        <w:pStyle w:val="TOC1"/>
      </w:pPr>
    </w:p>
    <w:p w:rsidR="00307F76" w:rsidRDefault="00307F76" w:rsidP="00307F76">
      <w:pPr>
        <w:pStyle w:val="TOC1"/>
      </w:pPr>
    </w:p>
    <w:p w:rsidR="00307F76" w:rsidRDefault="00307F76" w:rsidP="00307F76">
      <w:pPr>
        <w:pStyle w:val="TOC1"/>
      </w:pPr>
    </w:p>
    <w:p w:rsidR="00307F76" w:rsidRDefault="00307F76" w:rsidP="00307F76">
      <w:pPr>
        <w:pStyle w:val="TOC1"/>
      </w:pPr>
    </w:p>
    <w:p w:rsidR="00307F76" w:rsidRDefault="00307F76" w:rsidP="00307F76">
      <w:pPr>
        <w:pStyle w:val="TOC1"/>
      </w:pPr>
    </w:p>
    <w:p w:rsidR="00307F76" w:rsidRDefault="00307F76" w:rsidP="00307F76">
      <w:pPr>
        <w:pStyle w:val="TOC1"/>
      </w:pPr>
    </w:p>
    <w:p w:rsidR="00307F76" w:rsidRDefault="00307F76" w:rsidP="00307F76">
      <w:pPr>
        <w:pStyle w:val="TOC1"/>
      </w:pPr>
    </w:p>
    <w:p w:rsidR="00307F76" w:rsidRDefault="00307F76" w:rsidP="00307F76">
      <w:pPr>
        <w:pStyle w:val="TOC1"/>
      </w:pPr>
    </w:p>
    <w:p w:rsidR="00307F76" w:rsidRDefault="00307F76" w:rsidP="00307F76">
      <w:pPr>
        <w:pStyle w:val="TOC1"/>
      </w:pPr>
    </w:p>
    <w:p w:rsidR="00307F76" w:rsidRDefault="00307F76" w:rsidP="00307F76">
      <w:pPr>
        <w:pStyle w:val="TOC1"/>
      </w:pPr>
    </w:p>
    <w:p w:rsidR="00307F76" w:rsidRDefault="00307F76" w:rsidP="00307F76">
      <w:pPr>
        <w:pStyle w:val="TOC1"/>
      </w:pPr>
    </w:p>
    <w:p w:rsidR="00307F76" w:rsidRDefault="00307F76" w:rsidP="00307F76">
      <w:pPr>
        <w:pStyle w:val="TOC1"/>
      </w:pPr>
    </w:p>
    <w:p w:rsidR="00307F76" w:rsidRDefault="00307F76" w:rsidP="00307F76">
      <w:pPr>
        <w:pStyle w:val="TOC1"/>
      </w:pPr>
    </w:p>
    <w:p w:rsidR="00307F76" w:rsidRDefault="00307F76" w:rsidP="00307F76">
      <w:pPr>
        <w:pStyle w:val="TOC1"/>
      </w:pPr>
    </w:p>
    <w:p w:rsidR="00307F76" w:rsidRDefault="00307F76" w:rsidP="00307F76">
      <w:pPr>
        <w:pStyle w:val="TOC1"/>
      </w:pPr>
    </w:p>
    <w:p w:rsidR="007235CA" w:rsidRPr="00393080" w:rsidRDefault="00307F76" w:rsidP="00307F76">
      <w:pPr>
        <w:pStyle w:val="TOC1"/>
        <w:sectPr w:rsidR="007235CA" w:rsidRPr="00393080" w:rsidSect="007235CA">
          <w:headerReference w:type="even" r:id="rId18"/>
          <w:headerReference w:type="default" r:id="rId19"/>
          <w:type w:val="continuous"/>
          <w:pgSz w:w="12240" w:h="15840" w:code="1"/>
          <w:pgMar w:top="1440" w:right="1195" w:bottom="1627" w:left="2923" w:header="893" w:footer="590" w:gutter="0"/>
          <w:cols w:space="720"/>
          <w:titlePg/>
          <w:docGrid w:linePitch="360"/>
        </w:sectPr>
      </w:pPr>
      <w:r>
        <w:t xml:space="preserve">                                                                     </w:t>
      </w:r>
    </w:p>
    <w:p w:rsidR="00B53726" w:rsidRDefault="00B53726" w:rsidP="003F6F68">
      <w:pPr>
        <w:pStyle w:val="Title"/>
        <w:jc w:val="left"/>
      </w:pPr>
      <w:bookmarkStart w:id="2" w:name="_Toc295307110"/>
    </w:p>
    <w:p w:rsidR="003F6F68" w:rsidRDefault="003F6F68" w:rsidP="003F6F68">
      <w:pPr>
        <w:pStyle w:val="Heading1"/>
      </w:pPr>
      <w:bookmarkStart w:id="3" w:name="_Toc368061678"/>
      <w:r>
        <w:t>Laser Cutter Tool Chain</w:t>
      </w:r>
      <w:bookmarkEnd w:id="3"/>
    </w:p>
    <w:p w:rsidR="00B53726" w:rsidRDefault="003F6F68" w:rsidP="003F6F68">
      <w:r>
        <w:t xml:space="preserve">In </w:t>
      </w:r>
      <w:commentRangeStart w:id="4"/>
      <w:r>
        <w:t>this</w:t>
      </w:r>
      <w:commentRangeEnd w:id="4"/>
      <w:r w:rsidR="00CA0A66">
        <w:rPr>
          <w:rStyle w:val="CommentReference"/>
        </w:rPr>
        <w:commentReference w:id="4"/>
      </w:r>
      <w:r>
        <w:t xml:space="preserve"> </w:t>
      </w:r>
    </w:p>
    <w:p w:rsidR="003F6F68" w:rsidRPr="00643212" w:rsidRDefault="003F6F68" w:rsidP="003F6F68">
      <w:pPr>
        <w:pStyle w:val="Heading2"/>
      </w:pPr>
      <w:bookmarkStart w:id="5" w:name="_Toc368061679"/>
      <w:r>
        <w:t>Images</w:t>
      </w:r>
      <w:bookmarkEnd w:id="5"/>
    </w:p>
    <w:p w:rsidR="003F6F68" w:rsidRDefault="00AA580D" w:rsidP="003F6F68">
      <w:r>
        <w:t>Images</w:t>
      </w:r>
    </w:p>
    <w:p w:rsidR="003F6F68" w:rsidRPr="00643212" w:rsidRDefault="003F6F68" w:rsidP="003F6F68">
      <w:pPr>
        <w:pStyle w:val="Heading2"/>
      </w:pPr>
      <w:bookmarkStart w:id="6" w:name="_Toc368061680"/>
      <w:r>
        <w:t>Vectors</w:t>
      </w:r>
      <w:bookmarkEnd w:id="6"/>
    </w:p>
    <w:p w:rsidR="003F6F68" w:rsidRPr="00DF549E" w:rsidRDefault="00AA580D" w:rsidP="003F6F68">
      <w:r>
        <w:t>Vectors</w:t>
      </w:r>
    </w:p>
    <w:p w:rsidR="001B7AA9" w:rsidRDefault="003F6F68" w:rsidP="00B4232B">
      <w:pPr>
        <w:pStyle w:val="Heading1"/>
      </w:pPr>
      <w:bookmarkStart w:id="7" w:name="User_Roles"/>
      <w:bookmarkStart w:id="8" w:name="_Application_Navigator"/>
      <w:bookmarkStart w:id="9" w:name="_Current_Inbound_Actions"/>
      <w:bookmarkStart w:id="10" w:name="_Toc368061681"/>
      <w:bookmarkEnd w:id="2"/>
      <w:bookmarkEnd w:id="7"/>
      <w:bookmarkEnd w:id="8"/>
      <w:bookmarkEnd w:id="9"/>
      <w:r>
        <w:t>Prepa</w:t>
      </w:r>
      <w:bookmarkStart w:id="11" w:name="_GoBack"/>
      <w:bookmarkEnd w:id="11"/>
      <w:r>
        <w:t>ring the Laser</w:t>
      </w:r>
      <w:bookmarkEnd w:id="10"/>
    </w:p>
    <w:p w:rsidR="001B7AA9" w:rsidRDefault="00F02116" w:rsidP="005D5B8C">
      <w:r>
        <w:t xml:space="preserve">In this course, you will be using the laser cutter to cut a simple (but very cool!) business card that can be assembled into a set of paper calipers.  During this process, you will learn how to set up the laser cutter, import a DXF file into LaserCut, manage the layer cut order, and change the power and speed settings. </w:t>
      </w:r>
    </w:p>
    <w:p w:rsidR="00B53726" w:rsidRDefault="00B53726" w:rsidP="005D5B8C">
      <w:r>
        <w:t>For the purpose of this course,</w:t>
      </w:r>
      <w:r w:rsidR="003C39EB">
        <w:t xml:space="preserve"> </w:t>
      </w:r>
      <w:r>
        <w:t>you will use an existing DXF file.</w:t>
      </w:r>
      <w:r w:rsidR="003C39EB">
        <w:t xml:space="preserve">  </w:t>
      </w:r>
      <w:r>
        <w:t>This file was designed in AutoCAD at a scale of 1:1 (actual size) in millimeters.  However, as pointed out in the Tool Chain section above, there are many different ways to create files that can be laser cut.</w:t>
      </w:r>
    </w:p>
    <w:p w:rsidR="00683F7B" w:rsidRDefault="00683F7B" w:rsidP="005D5B8C">
      <w:r>
        <w:rPr>
          <w:noProof/>
          <w:lang w:val="en-CA" w:eastAsia="en-CA" w:bidi="ar-SA"/>
        </w:rPr>
        <w:drawing>
          <wp:inline distT="0" distB="0" distL="0" distR="0">
            <wp:extent cx="2706624" cy="3602736"/>
            <wp:effectExtent l="0" t="0" r="0" b="0"/>
            <wp:docPr id="29" name="Picture 29" descr="C:\Users\thaverko\Dropbox\Camera Uploads\2013-09-17 22.23.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haverko\Dropbox\Camera Uploads\2013-09-17 22.23.52.jpg"/>
                    <pic:cNvPicPr>
                      <a:picLocks noChangeAspect="1" noChangeArrowheads="1"/>
                    </pic:cNvPicPr>
                  </pic:nvPicPr>
                  <pic:blipFill>
                    <a:blip r:embed="rId2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706624" cy="3602736"/>
                    </a:xfrm>
                    <a:prstGeom prst="rect">
                      <a:avLst/>
                    </a:prstGeom>
                    <a:noFill/>
                    <a:ln>
                      <a:noFill/>
                    </a:ln>
                  </pic:spPr>
                </pic:pic>
              </a:graphicData>
            </a:graphic>
          </wp:inline>
        </w:drawing>
      </w:r>
    </w:p>
    <w:p w:rsidR="001B7AA9" w:rsidRPr="00643212" w:rsidRDefault="001B7AA9" w:rsidP="00393080"/>
    <w:p w:rsidR="001B7AA9" w:rsidRPr="00643212" w:rsidRDefault="00B4232B" w:rsidP="00393080">
      <w:pPr>
        <w:pStyle w:val="Heading2"/>
      </w:pPr>
      <w:bookmarkStart w:id="12" w:name="_Toc368061682"/>
      <w:r>
        <w:t>Turning on the lights</w:t>
      </w:r>
      <w:bookmarkEnd w:id="12"/>
    </w:p>
    <w:p w:rsidR="001B7AA9" w:rsidRPr="00643212" w:rsidRDefault="00B4232B" w:rsidP="00AE2240">
      <w:pPr>
        <w:pStyle w:val="ListParagraph"/>
        <w:numPr>
          <w:ilvl w:val="0"/>
          <w:numId w:val="17"/>
        </w:numPr>
      </w:pPr>
      <w:r>
        <w:t>The light switch to the workshop is found on a power</w:t>
      </w:r>
      <w:ins w:id="13" w:author="Janet" w:date="2013-09-30T16:02:00Z">
        <w:r w:rsidR="009F2946">
          <w:t xml:space="preserve"> </w:t>
        </w:r>
      </w:ins>
      <w:r>
        <w:t xml:space="preserve">bar near the </w:t>
      </w:r>
      <w:r w:rsidR="00AE2240">
        <w:t>back left (if you’re standing in the doorway, facing in) corner of the shop.</w:t>
      </w:r>
    </w:p>
    <w:p w:rsidR="001B7AA9" w:rsidRDefault="00B4232B" w:rsidP="00393080">
      <w:r>
        <w:rPr>
          <w:noProof/>
          <w:lang w:val="en-CA" w:eastAsia="en-CA" w:bidi="ar-SA"/>
        </w:rPr>
        <w:drawing>
          <wp:inline distT="0" distB="0" distL="0" distR="0">
            <wp:extent cx="4087368" cy="3072384"/>
            <wp:effectExtent l="0" t="0" r="8890" b="0"/>
            <wp:docPr id="2" name="Picture 2" descr="E:\DCIM\124___09\IMG_11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DCIM\124___09\IMG_1156.JPG"/>
                    <pic:cNvPicPr>
                      <a:picLocks noChangeAspect="1" noChangeArrowheads="1"/>
                    </pic:cNvPicPr>
                  </pic:nvPicPr>
                  <pic:blipFill>
                    <a:blip r:embed="rId2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087368" cy="3072384"/>
                    </a:xfrm>
                    <a:prstGeom prst="rect">
                      <a:avLst/>
                    </a:prstGeom>
                    <a:noFill/>
                    <a:ln>
                      <a:noFill/>
                    </a:ln>
                  </pic:spPr>
                </pic:pic>
              </a:graphicData>
            </a:graphic>
          </wp:inline>
        </w:drawing>
      </w:r>
    </w:p>
    <w:p w:rsidR="00B4232B" w:rsidRDefault="00B4232B" w:rsidP="00AE2240">
      <w:pPr>
        <w:pStyle w:val="ListParagraph"/>
        <w:numPr>
          <w:ilvl w:val="0"/>
          <w:numId w:val="17"/>
        </w:numPr>
      </w:pPr>
      <w:r>
        <w:t>Next, turn on the lights for the laser room.  This will also give power to the fan in the laser room, as well as the computer.  This switch is in the laser room, o</w:t>
      </w:r>
      <w:r w:rsidR="00AE2240">
        <w:t>n a power</w:t>
      </w:r>
      <w:ins w:id="14" w:author="Janet" w:date="2013-09-30T17:11:00Z">
        <w:r w:rsidR="0038383D">
          <w:t xml:space="preserve"> </w:t>
        </w:r>
      </w:ins>
      <w:r w:rsidR="00AE2240">
        <w:t>bar at the back of the bench.</w:t>
      </w:r>
    </w:p>
    <w:p w:rsidR="00B4232B" w:rsidRPr="00643212" w:rsidRDefault="00B4232B" w:rsidP="00393080">
      <w:r>
        <w:rPr>
          <w:noProof/>
          <w:lang w:val="en-CA" w:eastAsia="en-CA" w:bidi="ar-SA"/>
        </w:rPr>
        <w:drawing>
          <wp:inline distT="0" distB="0" distL="0" distR="0">
            <wp:extent cx="4087368" cy="3072384"/>
            <wp:effectExtent l="0" t="0" r="8890" b="0"/>
            <wp:docPr id="4" name="Picture 4" descr="E:\DCIM\124___09\IMG_11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DCIM\124___09\IMG_1137.JPG"/>
                    <pic:cNvPicPr>
                      <a:picLocks noChangeAspect="1" noChangeArrowheads="1"/>
                    </pic:cNvPicPr>
                  </pic:nvPicPr>
                  <pic:blipFill>
                    <a:blip r:embed="rId2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087368" cy="3072384"/>
                    </a:xfrm>
                    <a:prstGeom prst="rect">
                      <a:avLst/>
                    </a:prstGeom>
                    <a:noFill/>
                    <a:ln>
                      <a:noFill/>
                    </a:ln>
                  </pic:spPr>
                </pic:pic>
              </a:graphicData>
            </a:graphic>
          </wp:inline>
        </w:drawing>
      </w:r>
    </w:p>
    <w:p w:rsidR="0066114A" w:rsidRPr="00643212" w:rsidRDefault="0066114A" w:rsidP="0066114A">
      <w:pPr>
        <w:pStyle w:val="Heading2"/>
      </w:pPr>
      <w:bookmarkStart w:id="15" w:name="_Toc368061683"/>
      <w:r>
        <w:lastRenderedPageBreak/>
        <w:t>Preflight Check</w:t>
      </w:r>
      <w:bookmarkEnd w:id="15"/>
    </w:p>
    <w:p w:rsidR="0066114A" w:rsidRDefault="0066114A" w:rsidP="0066114A">
      <w:r w:rsidRPr="00D470AE">
        <w:rPr>
          <w:noProof/>
          <w:lang w:val="en-CA" w:eastAsia="en-CA" w:bidi="ar-SA"/>
        </w:rPr>
        <w:drawing>
          <wp:anchor distT="0" distB="0" distL="114300" distR="114300" simplePos="0" relativeHeight="251660288" behindDoc="0" locked="0" layoutInCell="1" allowOverlap="1">
            <wp:simplePos x="0" y="0"/>
            <wp:positionH relativeFrom="column">
              <wp:posOffset>-979805</wp:posOffset>
            </wp:positionH>
            <wp:positionV relativeFrom="paragraph">
              <wp:posOffset>34925</wp:posOffset>
            </wp:positionV>
            <wp:extent cx="657860" cy="657860"/>
            <wp:effectExtent l="0" t="0" r="8890" b="8890"/>
            <wp:wrapNone/>
            <wp:docPr id="6" name="Picture 41" descr="C:\Users\bedward\AppData\Local\Microsoft\Windows\Temporary Internet Files\Content.IE5\ADXAVX2A\MC90043152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bedward\AppData\Local\Microsoft\Windows\Temporary Internet Files\Content.IE5\ADXAVX2A\MC900431529[1].png"/>
                    <pic:cNvPicPr>
                      <a:picLocks noChangeAspect="1" noChangeArrowheads="1"/>
                    </pic:cNvPicPr>
                  </pic:nvPicPr>
                  <pic:blipFill>
                    <a:blip r:embed="rId2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57860" cy="657860"/>
                    </a:xfrm>
                    <a:prstGeom prst="rect">
                      <a:avLst/>
                    </a:prstGeom>
                    <a:noFill/>
                    <a:ln w="9525">
                      <a:noFill/>
                      <a:miter lim="800000"/>
                      <a:headEnd/>
                      <a:tailEnd/>
                    </a:ln>
                  </pic:spPr>
                </pic:pic>
              </a:graphicData>
            </a:graphic>
          </wp:anchor>
        </w:drawing>
      </w:r>
      <w:r>
        <w:t xml:space="preserve">At this point, it’s important to take a good look around.  </w:t>
      </w:r>
    </w:p>
    <w:p w:rsidR="0066114A" w:rsidRPr="0066114A" w:rsidRDefault="0066114A" w:rsidP="0066114A">
      <w:pPr>
        <w:rPr>
          <w:b/>
        </w:rPr>
      </w:pPr>
      <w:r w:rsidRPr="0066114A">
        <w:rPr>
          <w:b/>
        </w:rPr>
        <w:t>Failure to properly check the below items can damage the laser.</w:t>
      </w:r>
    </w:p>
    <w:p w:rsidR="00676064" w:rsidRDefault="0066114A" w:rsidP="0066114A">
      <w:pPr>
        <w:rPr>
          <w:lang/>
        </w:rPr>
      </w:pPr>
      <w:r>
        <w:t>Check the following</w:t>
      </w:r>
      <w:r w:rsidR="00676064" w:rsidRPr="00007BC5">
        <w:rPr>
          <w:lang/>
        </w:rPr>
        <w:t>:</w:t>
      </w:r>
    </w:p>
    <w:p w:rsidR="0066114A" w:rsidRPr="003F6F68" w:rsidRDefault="0066114A" w:rsidP="006F4905">
      <w:pPr>
        <w:pStyle w:val="ListParagraph"/>
        <w:numPr>
          <w:ilvl w:val="0"/>
          <w:numId w:val="8"/>
        </w:numPr>
      </w:pPr>
      <w:r>
        <w:rPr>
          <w:lang/>
        </w:rPr>
        <w:t>Are there Notices of Trouble, or Out-Of-Service signs around the laser or on the Laser white board?</w:t>
      </w:r>
    </w:p>
    <w:p w:rsidR="003F6F68" w:rsidRPr="0066114A" w:rsidRDefault="003F6F68" w:rsidP="003F6F68">
      <w:pPr>
        <w:pStyle w:val="ListParagraph"/>
        <w:ind w:left="360"/>
      </w:pPr>
    </w:p>
    <w:p w:rsidR="0066114A" w:rsidRPr="0066114A" w:rsidRDefault="0066114A" w:rsidP="0066114A">
      <w:pPr>
        <w:pStyle w:val="ListParagraph"/>
        <w:ind w:left="360"/>
      </w:pPr>
      <w:r>
        <w:rPr>
          <w:noProof/>
          <w:lang w:val="en-CA" w:eastAsia="en-CA" w:bidi="ar-SA"/>
        </w:rPr>
        <w:drawing>
          <wp:inline distT="0" distB="0" distL="0" distR="0">
            <wp:extent cx="3639312" cy="4855464"/>
            <wp:effectExtent l="0" t="0" r="0" b="2540"/>
            <wp:docPr id="7" name="Picture 7" descr="E:\DCIM\124___09\IMG_11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DCIM\124___09\IMG_1153.JPG"/>
                    <pic:cNvPicPr>
                      <a:picLocks noChangeAspect="1" noChangeArrowheads="1"/>
                    </pic:cNvPicPr>
                  </pic:nvPicPr>
                  <pic:blipFill>
                    <a:blip r:embed="rId2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639312" cy="4855464"/>
                    </a:xfrm>
                    <a:prstGeom prst="rect">
                      <a:avLst/>
                    </a:prstGeom>
                    <a:noFill/>
                    <a:ln>
                      <a:noFill/>
                    </a:ln>
                  </pic:spPr>
                </pic:pic>
              </a:graphicData>
            </a:graphic>
          </wp:inline>
        </w:drawing>
      </w:r>
    </w:p>
    <w:p w:rsidR="0066114A" w:rsidRPr="0066114A" w:rsidRDefault="0066114A" w:rsidP="0066114A">
      <w:pPr>
        <w:pStyle w:val="ListParagraph"/>
        <w:ind w:left="360"/>
      </w:pPr>
    </w:p>
    <w:p w:rsidR="003F6F68" w:rsidRDefault="003F6F68">
      <w:pPr>
        <w:jc w:val="both"/>
        <w:rPr>
          <w:lang/>
        </w:rPr>
      </w:pPr>
      <w:r>
        <w:rPr>
          <w:lang/>
        </w:rPr>
        <w:br w:type="page"/>
      </w:r>
    </w:p>
    <w:p w:rsidR="0066114A" w:rsidRPr="003F6F68" w:rsidRDefault="0066114A" w:rsidP="003F6F68">
      <w:pPr>
        <w:pStyle w:val="ListParagraph"/>
        <w:numPr>
          <w:ilvl w:val="0"/>
          <w:numId w:val="8"/>
        </w:numPr>
      </w:pPr>
      <w:r w:rsidRPr="003F6F68">
        <w:rPr>
          <w:lang/>
        </w:rPr>
        <w:lastRenderedPageBreak/>
        <w:t xml:space="preserve">Is the </w:t>
      </w:r>
      <w:r w:rsidR="00AE2240" w:rsidRPr="003F6F68">
        <w:rPr>
          <w:lang/>
        </w:rPr>
        <w:t>lase</w:t>
      </w:r>
      <w:r w:rsidR="00AF23CB" w:rsidRPr="003F6F68">
        <w:rPr>
          <w:lang/>
        </w:rPr>
        <w:t>r</w:t>
      </w:r>
      <w:r w:rsidR="00AE2240" w:rsidRPr="003F6F68">
        <w:rPr>
          <w:lang/>
        </w:rPr>
        <w:t xml:space="preserve"> cutter bed</w:t>
      </w:r>
      <w:r w:rsidRPr="003F6F68">
        <w:rPr>
          <w:lang/>
        </w:rPr>
        <w:t xml:space="preserve"> clear of material?</w:t>
      </w:r>
    </w:p>
    <w:p w:rsidR="003F6F68" w:rsidRPr="0066114A" w:rsidRDefault="003F6F68" w:rsidP="003F6F68">
      <w:pPr>
        <w:pStyle w:val="ListParagraph"/>
        <w:ind w:left="360"/>
      </w:pPr>
    </w:p>
    <w:p w:rsidR="0066114A" w:rsidRDefault="0066114A" w:rsidP="0066114A">
      <w:pPr>
        <w:pStyle w:val="ListParagraph"/>
        <w:ind w:left="360"/>
      </w:pPr>
      <w:r>
        <w:rPr>
          <w:noProof/>
          <w:lang w:val="en-CA" w:eastAsia="en-CA" w:bidi="ar-SA"/>
        </w:rPr>
        <w:drawing>
          <wp:inline distT="0" distB="0" distL="0" distR="0">
            <wp:extent cx="4087368" cy="3063240"/>
            <wp:effectExtent l="0" t="0" r="8890" b="3810"/>
            <wp:docPr id="8" name="Picture 8" descr="E:\DCIM\124___09\IMG_11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DCIM\124___09\IMG_1142.JPG"/>
                    <pic:cNvPicPr>
                      <a:picLocks noChangeAspect="1" noChangeArrowheads="1"/>
                    </pic:cNvPicPr>
                  </pic:nvPicPr>
                  <pic:blipFill>
                    <a:blip r:embed="rId2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087368" cy="3063240"/>
                    </a:xfrm>
                    <a:prstGeom prst="rect">
                      <a:avLst/>
                    </a:prstGeom>
                    <a:noFill/>
                    <a:ln>
                      <a:noFill/>
                    </a:ln>
                  </pic:spPr>
                </pic:pic>
              </a:graphicData>
            </a:graphic>
          </wp:inline>
        </w:drawing>
      </w:r>
    </w:p>
    <w:p w:rsidR="0066114A" w:rsidRPr="0066114A" w:rsidRDefault="0066114A" w:rsidP="0066114A">
      <w:pPr>
        <w:pStyle w:val="ListParagraph"/>
        <w:ind w:left="360"/>
      </w:pPr>
    </w:p>
    <w:p w:rsidR="0066114A" w:rsidRPr="003F6F68" w:rsidRDefault="0066114A" w:rsidP="006F4905">
      <w:pPr>
        <w:pStyle w:val="ListParagraph"/>
        <w:numPr>
          <w:ilvl w:val="0"/>
          <w:numId w:val="8"/>
        </w:numPr>
      </w:pPr>
      <w:r>
        <w:rPr>
          <w:lang/>
        </w:rPr>
        <w:t>Is the catch</w:t>
      </w:r>
      <w:del w:id="16" w:author="Janet" w:date="2013-09-30T17:00:00Z">
        <w:r w:rsidDel="00A34BFF">
          <w:rPr>
            <w:lang/>
          </w:rPr>
          <w:delText>e</w:delText>
        </w:r>
      </w:del>
      <w:r>
        <w:rPr>
          <w:lang/>
        </w:rPr>
        <w:t>ment tray empty?</w:t>
      </w:r>
    </w:p>
    <w:p w:rsidR="003F6F68" w:rsidRPr="0066114A" w:rsidRDefault="003F6F68" w:rsidP="003F6F68">
      <w:pPr>
        <w:pStyle w:val="ListParagraph"/>
        <w:ind w:left="360"/>
      </w:pPr>
    </w:p>
    <w:p w:rsidR="0066114A" w:rsidRDefault="0066114A" w:rsidP="0066114A">
      <w:pPr>
        <w:pStyle w:val="ListParagraph"/>
        <w:ind w:left="360"/>
      </w:pPr>
      <w:r>
        <w:rPr>
          <w:noProof/>
          <w:lang w:val="en-CA" w:eastAsia="en-CA" w:bidi="ar-SA"/>
        </w:rPr>
        <w:drawing>
          <wp:inline distT="0" distB="0" distL="0" distR="0">
            <wp:extent cx="4087368" cy="3063240"/>
            <wp:effectExtent l="0" t="0" r="8890" b="3810"/>
            <wp:docPr id="9" name="Picture 9" descr="E:\DCIM\124___09\IMG_11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DCIM\124___09\IMG_1149.JPG"/>
                    <pic:cNvPicPr>
                      <a:picLocks noChangeAspect="1" noChangeArrowheads="1"/>
                    </pic:cNvPicPr>
                  </pic:nvPicPr>
                  <pic:blipFill>
                    <a:blip r:embed="rId2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087368" cy="3063240"/>
                    </a:xfrm>
                    <a:prstGeom prst="rect">
                      <a:avLst/>
                    </a:prstGeom>
                    <a:noFill/>
                    <a:ln>
                      <a:noFill/>
                    </a:ln>
                  </pic:spPr>
                </pic:pic>
              </a:graphicData>
            </a:graphic>
          </wp:inline>
        </w:drawing>
      </w:r>
    </w:p>
    <w:p w:rsidR="0066114A" w:rsidRDefault="0066114A" w:rsidP="0066114A">
      <w:pPr>
        <w:pStyle w:val="ListParagraph"/>
        <w:ind w:left="360"/>
      </w:pPr>
    </w:p>
    <w:p w:rsidR="003F6F68" w:rsidRDefault="003F6F68">
      <w:pPr>
        <w:jc w:val="both"/>
      </w:pPr>
      <w:r>
        <w:br w:type="page"/>
      </w:r>
    </w:p>
    <w:p w:rsidR="0066114A" w:rsidRDefault="0066114A" w:rsidP="006F4905">
      <w:pPr>
        <w:pStyle w:val="ListParagraph"/>
        <w:numPr>
          <w:ilvl w:val="0"/>
          <w:numId w:val="8"/>
        </w:numPr>
      </w:pPr>
      <w:r>
        <w:lastRenderedPageBreak/>
        <w:t>Is the vent at the back of the laser clear of dust, etc?</w:t>
      </w:r>
      <w:r w:rsidR="00AF23CB">
        <w:t xml:space="preserve">  You should be able to feel the air flowing into the vent.  If the airflow is restricted, use the blue paintbrush to sweep the grate clear of debris.</w:t>
      </w:r>
      <w:r w:rsidR="003F6F68">
        <w:t xml:space="preserve">  </w:t>
      </w:r>
    </w:p>
    <w:p w:rsidR="003F6F68" w:rsidRPr="003F6F68" w:rsidRDefault="003F6F68" w:rsidP="003F6F68">
      <w:pPr>
        <w:rPr>
          <w:i/>
        </w:rPr>
      </w:pPr>
      <w:r w:rsidRPr="003F6F68">
        <w:rPr>
          <w:i/>
        </w:rPr>
        <w:t>You can see that the vent below is in need of cleaning.</w:t>
      </w:r>
    </w:p>
    <w:p w:rsidR="0066114A" w:rsidRDefault="0066114A" w:rsidP="0066114A">
      <w:pPr>
        <w:pStyle w:val="ListParagraph"/>
        <w:ind w:left="360"/>
      </w:pPr>
    </w:p>
    <w:p w:rsidR="0066114A" w:rsidRPr="0066114A" w:rsidRDefault="0066114A" w:rsidP="0066114A">
      <w:pPr>
        <w:pStyle w:val="ListParagraph"/>
        <w:ind w:left="360"/>
      </w:pPr>
      <w:r>
        <w:rPr>
          <w:noProof/>
          <w:lang w:val="en-CA" w:eastAsia="en-CA" w:bidi="ar-SA"/>
        </w:rPr>
        <w:drawing>
          <wp:inline distT="0" distB="0" distL="0" distR="0">
            <wp:extent cx="4087368" cy="3063240"/>
            <wp:effectExtent l="0" t="0" r="8890" b="3810"/>
            <wp:docPr id="10" name="Picture 10" descr="E:\DCIM\124___09\IMG_11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DCIM\124___09\IMG_1150.JPG"/>
                    <pic:cNvPicPr>
                      <a:picLocks noChangeAspect="1" noChangeArrowheads="1"/>
                    </pic:cNvPicPr>
                  </pic:nvPicPr>
                  <pic:blipFill>
                    <a:blip r:embed="rId2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087368" cy="3063240"/>
                    </a:xfrm>
                    <a:prstGeom prst="rect">
                      <a:avLst/>
                    </a:prstGeom>
                    <a:noFill/>
                    <a:ln>
                      <a:noFill/>
                    </a:ln>
                  </pic:spPr>
                </pic:pic>
              </a:graphicData>
            </a:graphic>
          </wp:inline>
        </w:drawing>
      </w:r>
    </w:p>
    <w:p w:rsidR="0066114A" w:rsidRDefault="0066114A" w:rsidP="0066114A">
      <w:pPr>
        <w:pStyle w:val="ListParagraph"/>
        <w:ind w:left="360"/>
      </w:pPr>
    </w:p>
    <w:p w:rsidR="003F6F68" w:rsidRDefault="003F6F68">
      <w:pPr>
        <w:jc w:val="both"/>
        <w:rPr>
          <w:b/>
          <w:smallCaps/>
          <w:spacing w:val="5"/>
          <w:sz w:val="36"/>
          <w:szCs w:val="36"/>
        </w:rPr>
      </w:pPr>
      <w:r>
        <w:br w:type="page"/>
      </w:r>
    </w:p>
    <w:p w:rsidR="005D5B8C" w:rsidRDefault="005D5B8C" w:rsidP="005D5B8C">
      <w:pPr>
        <w:pStyle w:val="Heading1"/>
      </w:pPr>
      <w:bookmarkStart w:id="17" w:name="_Toc368061684"/>
      <w:r>
        <w:lastRenderedPageBreak/>
        <w:t>Using the Laser Cutter</w:t>
      </w:r>
      <w:bookmarkEnd w:id="17"/>
      <w:r>
        <w:t xml:space="preserve"> </w:t>
      </w:r>
    </w:p>
    <w:p w:rsidR="0066114A" w:rsidRPr="00643212" w:rsidRDefault="00AE2240" w:rsidP="005D5B8C">
      <w:r>
        <w:t xml:space="preserve">Once all the above has been checked, </w:t>
      </w:r>
      <w:r w:rsidR="005D5B8C">
        <w:t>we are ready to run through the laser cutter startup procedure.</w:t>
      </w:r>
    </w:p>
    <w:p w:rsidR="0066114A" w:rsidRDefault="0066114A" w:rsidP="0066114A">
      <w:pPr>
        <w:pStyle w:val="Heading2"/>
      </w:pPr>
      <w:bookmarkStart w:id="18" w:name="_Toc368061685"/>
      <w:r>
        <w:t>Warm up the Laser</w:t>
      </w:r>
      <w:bookmarkEnd w:id="18"/>
    </w:p>
    <w:p w:rsidR="0066114A" w:rsidRDefault="00BD68F4" w:rsidP="0066114A">
      <w:r>
        <w:t>Now that the laser has been examined, it’s time to warm it up.</w:t>
      </w:r>
    </w:p>
    <w:p w:rsidR="00F22AA5" w:rsidRPr="00F22AA5" w:rsidRDefault="00F22AA5" w:rsidP="006F4905">
      <w:pPr>
        <w:pStyle w:val="ListParagraph"/>
        <w:numPr>
          <w:ilvl w:val="0"/>
          <w:numId w:val="9"/>
        </w:numPr>
      </w:pPr>
      <w:r>
        <w:rPr>
          <w:lang/>
        </w:rPr>
        <w:t>Close the lid.</w:t>
      </w:r>
    </w:p>
    <w:p w:rsidR="00F22AA5" w:rsidRPr="00F22AA5" w:rsidRDefault="00F22AA5" w:rsidP="00F22AA5">
      <w:pPr>
        <w:pStyle w:val="ListParagraph"/>
        <w:ind w:left="360"/>
      </w:pPr>
    </w:p>
    <w:p w:rsidR="00F22AA5" w:rsidRPr="00F22AA5" w:rsidRDefault="00F22AA5" w:rsidP="006F4905">
      <w:pPr>
        <w:pStyle w:val="ListParagraph"/>
        <w:numPr>
          <w:ilvl w:val="0"/>
          <w:numId w:val="9"/>
        </w:numPr>
      </w:pPr>
      <w:r>
        <w:rPr>
          <w:lang/>
        </w:rPr>
        <w:t>Make sure the Emergency Stop button is not activated.  If it is, GENTLY twist it to d</w:t>
      </w:r>
      <w:commentRangeStart w:id="19"/>
      <w:r>
        <w:rPr>
          <w:lang/>
        </w:rPr>
        <w:t xml:space="preserve">e-activate </w:t>
      </w:r>
      <w:commentRangeEnd w:id="19"/>
      <w:r>
        <w:rPr>
          <w:rStyle w:val="CommentReference"/>
        </w:rPr>
        <w:commentReference w:id="19"/>
      </w:r>
      <w:r>
        <w:rPr>
          <w:lang/>
        </w:rPr>
        <w:t>.</w:t>
      </w:r>
    </w:p>
    <w:p w:rsidR="00F22AA5" w:rsidRDefault="00C8288B" w:rsidP="00F22AA5">
      <w:pPr>
        <w:pStyle w:val="ListParagraph"/>
        <w:ind w:left="360"/>
      </w:pPr>
      <w:r>
        <w:rPr>
          <w:noProof/>
          <w:lang w:val="en-CA" w:eastAsia="en-CA" w:bidi="ar-SA"/>
        </w:rPr>
        <w:drawing>
          <wp:inline distT="0" distB="0" distL="0" distR="0">
            <wp:extent cx="4087368" cy="3063240"/>
            <wp:effectExtent l="0" t="0" r="8890" b="3810"/>
            <wp:docPr id="12" name="Picture 12" descr="E:\DCIM\124___09\IMG_11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DCIM\124___09\IMG_1140.JPG"/>
                    <pic:cNvPicPr>
                      <a:picLocks noChangeAspect="1" noChangeArrowheads="1"/>
                    </pic:cNvPicPr>
                  </pic:nvPicPr>
                  <pic:blipFill>
                    <a:blip r:embed="rId2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087368" cy="3063240"/>
                    </a:xfrm>
                    <a:prstGeom prst="rect">
                      <a:avLst/>
                    </a:prstGeom>
                    <a:noFill/>
                    <a:ln>
                      <a:noFill/>
                    </a:ln>
                  </pic:spPr>
                </pic:pic>
              </a:graphicData>
            </a:graphic>
          </wp:inline>
        </w:drawing>
      </w:r>
    </w:p>
    <w:p w:rsidR="00C8288B" w:rsidRPr="00C8288B" w:rsidRDefault="00C8288B" w:rsidP="00F22AA5">
      <w:pPr>
        <w:pStyle w:val="ListParagraph"/>
        <w:ind w:left="360"/>
        <w:rPr>
          <w:b/>
        </w:rPr>
      </w:pPr>
      <w:r w:rsidRPr="00D470AE">
        <w:rPr>
          <w:noProof/>
          <w:lang w:val="en-CA" w:eastAsia="en-CA" w:bidi="ar-SA"/>
        </w:rPr>
        <w:drawing>
          <wp:anchor distT="0" distB="0" distL="114300" distR="114300" simplePos="0" relativeHeight="251662336" behindDoc="0" locked="0" layoutInCell="1" allowOverlap="1">
            <wp:simplePos x="0" y="0"/>
            <wp:positionH relativeFrom="column">
              <wp:posOffset>-789305</wp:posOffset>
            </wp:positionH>
            <wp:positionV relativeFrom="paragraph">
              <wp:posOffset>-175260</wp:posOffset>
            </wp:positionV>
            <wp:extent cx="657860" cy="657860"/>
            <wp:effectExtent l="0" t="0" r="8890" b="8890"/>
            <wp:wrapNone/>
            <wp:docPr id="13" name="Picture 41" descr="C:\Users\bedward\AppData\Local\Microsoft\Windows\Temporary Internet Files\Content.IE5\ADXAVX2A\MC90043152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bedward\AppData\Local\Microsoft\Windows\Temporary Internet Files\Content.IE5\ADXAVX2A\MC900431529[1].png"/>
                    <pic:cNvPicPr>
                      <a:picLocks noChangeAspect="1" noChangeArrowheads="1"/>
                    </pic:cNvPicPr>
                  </pic:nvPicPr>
                  <pic:blipFill>
                    <a:blip r:embed="rId2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57860" cy="657860"/>
                    </a:xfrm>
                    <a:prstGeom prst="rect">
                      <a:avLst/>
                    </a:prstGeom>
                    <a:noFill/>
                    <a:ln w="9525">
                      <a:noFill/>
                      <a:miter lim="800000"/>
                      <a:headEnd/>
                      <a:tailEnd/>
                    </a:ln>
                  </pic:spPr>
                </pic:pic>
              </a:graphicData>
            </a:graphic>
          </wp:anchor>
        </w:drawing>
      </w:r>
      <w:r w:rsidRPr="00C8288B">
        <w:rPr>
          <w:b/>
        </w:rPr>
        <w:t>Do not touch any other settings directly on the laser other then the key and the emergency shut off.  Doing so will damage the machine.</w:t>
      </w:r>
    </w:p>
    <w:p w:rsidR="00C8288B" w:rsidRDefault="00C8288B" w:rsidP="00F22AA5">
      <w:pPr>
        <w:pStyle w:val="ListParagraph"/>
        <w:ind w:left="360"/>
      </w:pPr>
    </w:p>
    <w:p w:rsidR="003F6F68" w:rsidRPr="003F6F68" w:rsidRDefault="003F6F68" w:rsidP="003F6F68">
      <w:pPr>
        <w:pStyle w:val="ListParagraph"/>
        <w:numPr>
          <w:ilvl w:val="0"/>
          <w:numId w:val="9"/>
        </w:numPr>
      </w:pPr>
      <w:r>
        <w:rPr>
          <w:lang/>
        </w:rPr>
        <w:t>Turn on the power switch to the transformer box, located in the bottom right of the laser cutter cabinet.  The water cooler should beep as it starts.  The air-assist pump will also start.</w:t>
      </w:r>
    </w:p>
    <w:p w:rsidR="003F6F68" w:rsidRPr="003F6F68" w:rsidRDefault="003F6F68" w:rsidP="003F6F68">
      <w:pPr>
        <w:pStyle w:val="ListParagraph"/>
        <w:ind w:left="360"/>
      </w:pPr>
    </w:p>
    <w:p w:rsidR="00F22AA5" w:rsidRPr="00F22AA5" w:rsidRDefault="003F6F68" w:rsidP="006F4905">
      <w:pPr>
        <w:pStyle w:val="ListParagraph"/>
        <w:numPr>
          <w:ilvl w:val="0"/>
          <w:numId w:val="9"/>
        </w:numPr>
      </w:pPr>
      <w:r>
        <w:rPr>
          <w:lang/>
        </w:rPr>
        <w:t>Turn on</w:t>
      </w:r>
      <w:r w:rsidR="00F22AA5">
        <w:rPr>
          <w:lang/>
        </w:rPr>
        <w:t xml:space="preserve"> the main power key on the top-right of the laser cutter</w:t>
      </w:r>
      <w:r w:rsidR="00694A40">
        <w:rPr>
          <w:lang/>
        </w:rPr>
        <w:t>.</w:t>
      </w:r>
    </w:p>
    <w:p w:rsidR="00F22AA5" w:rsidRPr="00F22AA5" w:rsidRDefault="00F22AA5" w:rsidP="00F22AA5">
      <w:pPr>
        <w:pStyle w:val="ListParagraph"/>
        <w:rPr>
          <w:lang/>
        </w:rPr>
      </w:pPr>
    </w:p>
    <w:p w:rsidR="00F22AA5" w:rsidRDefault="00C8288B" w:rsidP="00C8288B">
      <w:pPr>
        <w:pStyle w:val="ListParagraph"/>
        <w:ind w:left="360"/>
      </w:pPr>
      <w:r>
        <w:rPr>
          <w:noProof/>
          <w:lang w:val="en-CA" w:eastAsia="en-CA" w:bidi="ar-SA"/>
        </w:rPr>
        <w:lastRenderedPageBreak/>
        <w:drawing>
          <wp:inline distT="0" distB="0" distL="0" distR="0">
            <wp:extent cx="4087368" cy="3063240"/>
            <wp:effectExtent l="0" t="0" r="8890" b="3810"/>
            <wp:docPr id="14" name="Picture 14" descr="E:\DCIM\124___09\IMG_11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DCIM\124___09\IMG_1141.JPG"/>
                    <pic:cNvPicPr>
                      <a:picLocks noChangeAspect="1" noChangeArrowheads="1"/>
                    </pic:cNvPicPr>
                  </pic:nvPicPr>
                  <pic:blipFill>
                    <a:blip r:embed="rId3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087368" cy="3063240"/>
                    </a:xfrm>
                    <a:prstGeom prst="rect">
                      <a:avLst/>
                    </a:prstGeom>
                    <a:noFill/>
                    <a:ln>
                      <a:noFill/>
                    </a:ln>
                  </pic:spPr>
                </pic:pic>
              </a:graphicData>
            </a:graphic>
          </wp:inline>
        </w:drawing>
      </w:r>
    </w:p>
    <w:p w:rsidR="00C8288B" w:rsidRDefault="00C8288B" w:rsidP="00C8288B">
      <w:pPr>
        <w:pStyle w:val="ListParagraph"/>
        <w:ind w:left="360"/>
      </w:pPr>
    </w:p>
    <w:p w:rsidR="005D5B8C" w:rsidRDefault="00F22AA5" w:rsidP="006F4905">
      <w:pPr>
        <w:pStyle w:val="ListParagraph"/>
        <w:numPr>
          <w:ilvl w:val="0"/>
          <w:numId w:val="9"/>
        </w:numPr>
      </w:pPr>
      <w:r>
        <w:t>Turn on the external fan.  The switch is located near the back door.</w:t>
      </w:r>
      <w:r w:rsidR="005D5B8C">
        <w:t xml:space="preserve"> Push the toggle up to turn the fan on.</w:t>
      </w:r>
    </w:p>
    <w:p w:rsidR="005D5B8C" w:rsidRDefault="005D5B8C" w:rsidP="005D5B8C">
      <w:pPr>
        <w:pStyle w:val="ListParagraph"/>
        <w:ind w:left="360"/>
      </w:pPr>
      <w:r>
        <w:rPr>
          <w:noProof/>
          <w:lang w:val="en-CA" w:eastAsia="en-CA" w:bidi="ar-SA"/>
        </w:rPr>
        <w:drawing>
          <wp:inline distT="0" distB="0" distL="0" distR="0">
            <wp:extent cx="4087368" cy="3063240"/>
            <wp:effectExtent l="0" t="0" r="8890" b="3810"/>
            <wp:docPr id="16" name="Picture 16" descr="C:\Users\thaverko\Desktop\IMG_11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haverko\Desktop\IMG_1155.JPG"/>
                    <pic:cNvPicPr>
                      <a:picLocks noChangeAspect="1" noChangeArrowheads="1"/>
                    </pic:cNvPicPr>
                  </pic:nvPicPr>
                  <pic:blipFill>
                    <a:blip r:embed="rId3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087368" cy="3063240"/>
                    </a:xfrm>
                    <a:prstGeom prst="rect">
                      <a:avLst/>
                    </a:prstGeom>
                    <a:noFill/>
                    <a:ln>
                      <a:noFill/>
                    </a:ln>
                  </pic:spPr>
                </pic:pic>
              </a:graphicData>
            </a:graphic>
          </wp:inline>
        </w:drawing>
      </w:r>
    </w:p>
    <w:p w:rsidR="005D5B8C" w:rsidRDefault="005D5B8C" w:rsidP="005D5B8C">
      <w:pPr>
        <w:pStyle w:val="ListParagraph"/>
        <w:ind w:left="360"/>
      </w:pPr>
    </w:p>
    <w:p w:rsidR="005D5B8C" w:rsidRDefault="00AF23CB" w:rsidP="006F4905">
      <w:pPr>
        <w:pStyle w:val="ListParagraph"/>
        <w:numPr>
          <w:ilvl w:val="0"/>
          <w:numId w:val="9"/>
        </w:numPr>
      </w:pPr>
      <w:r w:rsidRPr="00D470AE">
        <w:rPr>
          <w:noProof/>
          <w:lang w:val="en-CA" w:eastAsia="en-CA" w:bidi="ar-SA"/>
        </w:rPr>
        <w:drawing>
          <wp:anchor distT="0" distB="0" distL="114300" distR="114300" simplePos="0" relativeHeight="251664384" behindDoc="0" locked="0" layoutInCell="1" allowOverlap="1">
            <wp:simplePos x="0" y="0"/>
            <wp:positionH relativeFrom="column">
              <wp:posOffset>-857885</wp:posOffset>
            </wp:positionH>
            <wp:positionV relativeFrom="paragraph">
              <wp:posOffset>234950</wp:posOffset>
            </wp:positionV>
            <wp:extent cx="657860" cy="657860"/>
            <wp:effectExtent l="0" t="0" r="8890" b="8890"/>
            <wp:wrapNone/>
            <wp:docPr id="1" name="Picture 41" descr="C:\Users\bedward\AppData\Local\Microsoft\Windows\Temporary Internet Files\Content.IE5\ADXAVX2A\MC90043152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bedward\AppData\Local\Microsoft\Windows\Temporary Internet Files\Content.IE5\ADXAVX2A\MC900431529[1].png"/>
                    <pic:cNvPicPr>
                      <a:picLocks noChangeAspect="1" noChangeArrowheads="1"/>
                    </pic:cNvPicPr>
                  </pic:nvPicPr>
                  <pic:blipFill>
                    <a:blip r:embed="rId2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57860" cy="657860"/>
                    </a:xfrm>
                    <a:prstGeom prst="rect">
                      <a:avLst/>
                    </a:prstGeom>
                    <a:noFill/>
                    <a:ln w="9525">
                      <a:noFill/>
                      <a:miter lim="800000"/>
                      <a:headEnd/>
                      <a:tailEnd/>
                    </a:ln>
                  </pic:spPr>
                </pic:pic>
              </a:graphicData>
            </a:graphic>
          </wp:anchor>
        </w:drawing>
      </w:r>
      <w:r w:rsidR="005D5B8C">
        <w:t>Wait 5 minutes after power-on, as the water cooler must get the water chilled and evacuate all air bubbles from the laser tube.</w:t>
      </w:r>
    </w:p>
    <w:p w:rsidR="005D5B8C" w:rsidRDefault="005D5B8C" w:rsidP="005D5B8C">
      <w:pPr>
        <w:pStyle w:val="ListParagraph"/>
      </w:pPr>
    </w:p>
    <w:p w:rsidR="005D5B8C" w:rsidRPr="005D5B8C" w:rsidRDefault="005D5B8C" w:rsidP="005D5B8C">
      <w:pPr>
        <w:pStyle w:val="ListParagraph"/>
        <w:ind w:left="360"/>
        <w:rPr>
          <w:b/>
        </w:rPr>
      </w:pPr>
      <w:r w:rsidRPr="005D5B8C">
        <w:rPr>
          <w:b/>
        </w:rPr>
        <w:t>Failure to wait the proper amount of time will reduce the life of the laser.</w:t>
      </w:r>
    </w:p>
    <w:p w:rsidR="005D5B8C" w:rsidRDefault="005D5B8C" w:rsidP="005D5B8C">
      <w:pPr>
        <w:pStyle w:val="ListParagraph"/>
        <w:ind w:left="360"/>
      </w:pPr>
    </w:p>
    <w:p w:rsidR="005D5B8C" w:rsidRDefault="00BD68F4" w:rsidP="006F4905">
      <w:pPr>
        <w:pStyle w:val="ListParagraph"/>
        <w:numPr>
          <w:ilvl w:val="0"/>
          <w:numId w:val="9"/>
        </w:numPr>
      </w:pPr>
      <w:r>
        <w:t>Power up</w:t>
      </w:r>
      <w:r w:rsidR="005D5B8C">
        <w:t xml:space="preserve"> the computer.</w:t>
      </w:r>
    </w:p>
    <w:p w:rsidR="005D5B8C" w:rsidRDefault="005D5B8C" w:rsidP="005D5B8C">
      <w:pPr>
        <w:pStyle w:val="ListParagraph"/>
      </w:pPr>
    </w:p>
    <w:p w:rsidR="005D5B8C" w:rsidRDefault="005D5B8C" w:rsidP="006F4905">
      <w:pPr>
        <w:pStyle w:val="ListParagraph"/>
        <w:numPr>
          <w:ilvl w:val="0"/>
          <w:numId w:val="9"/>
        </w:numPr>
      </w:pPr>
      <w:r>
        <w:lastRenderedPageBreak/>
        <w:t xml:space="preserve">Put on the laser safety glasses.  Do not take them off until the laser </w:t>
      </w:r>
      <w:del w:id="20" w:author="Janet" w:date="2013-09-30T17:13:00Z">
        <w:r w:rsidDel="00D27D4C">
          <w:delText xml:space="preserve">if </w:delText>
        </w:r>
      </w:del>
      <w:ins w:id="21" w:author="Janet" w:date="2013-09-30T17:13:00Z">
        <w:r w:rsidR="00D27D4C">
          <w:t>is</w:t>
        </w:r>
        <w:r w:rsidR="00D27D4C">
          <w:t xml:space="preserve"> </w:t>
        </w:r>
      </w:ins>
      <w:r>
        <w:t>powered down.</w:t>
      </w:r>
    </w:p>
    <w:p w:rsidR="005D5B8C" w:rsidRDefault="005D5B8C" w:rsidP="005D5B8C">
      <w:pPr>
        <w:pStyle w:val="ListParagraph"/>
      </w:pPr>
    </w:p>
    <w:p w:rsidR="005D5B8C" w:rsidRDefault="00AF23CB" w:rsidP="005D5B8C">
      <w:pPr>
        <w:pStyle w:val="ListParagraph"/>
        <w:ind w:left="360"/>
      </w:pPr>
      <w:r w:rsidRPr="00D470AE">
        <w:rPr>
          <w:noProof/>
          <w:lang w:val="en-CA" w:eastAsia="en-CA" w:bidi="ar-SA"/>
        </w:rPr>
        <w:drawing>
          <wp:anchor distT="0" distB="0" distL="114300" distR="114300" simplePos="0" relativeHeight="251666432" behindDoc="0" locked="0" layoutInCell="1" allowOverlap="1">
            <wp:simplePos x="0" y="0"/>
            <wp:positionH relativeFrom="column">
              <wp:posOffset>-903605</wp:posOffset>
            </wp:positionH>
            <wp:positionV relativeFrom="paragraph">
              <wp:posOffset>3058160</wp:posOffset>
            </wp:positionV>
            <wp:extent cx="657860" cy="657860"/>
            <wp:effectExtent l="0" t="0" r="8890" b="8890"/>
            <wp:wrapNone/>
            <wp:docPr id="3" name="Picture 41" descr="C:\Users\bedward\AppData\Local\Microsoft\Windows\Temporary Internet Files\Content.IE5\ADXAVX2A\MC90043152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bedward\AppData\Local\Microsoft\Windows\Temporary Internet Files\Content.IE5\ADXAVX2A\MC900431529[1].png"/>
                    <pic:cNvPicPr>
                      <a:picLocks noChangeAspect="1" noChangeArrowheads="1"/>
                    </pic:cNvPicPr>
                  </pic:nvPicPr>
                  <pic:blipFill>
                    <a:blip r:embed="rId2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57860" cy="657860"/>
                    </a:xfrm>
                    <a:prstGeom prst="rect">
                      <a:avLst/>
                    </a:prstGeom>
                    <a:noFill/>
                    <a:ln w="9525">
                      <a:noFill/>
                      <a:miter lim="800000"/>
                      <a:headEnd/>
                      <a:tailEnd/>
                    </a:ln>
                  </pic:spPr>
                </pic:pic>
              </a:graphicData>
            </a:graphic>
          </wp:anchor>
        </w:drawing>
      </w:r>
      <w:r w:rsidR="005D5B8C">
        <w:rPr>
          <w:noProof/>
          <w:lang w:val="en-CA" w:eastAsia="en-CA" w:bidi="ar-SA"/>
        </w:rPr>
        <w:drawing>
          <wp:inline distT="0" distB="0" distL="0" distR="0">
            <wp:extent cx="4087368" cy="3063240"/>
            <wp:effectExtent l="0" t="0" r="8890" b="3810"/>
            <wp:docPr id="17" name="Picture 17" descr="E:\DCIM\124___09\IMG_11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DCIM\124___09\IMG_1139.JPG"/>
                    <pic:cNvPicPr>
                      <a:picLocks noChangeAspect="1" noChangeArrowheads="1"/>
                    </pic:cNvPicPr>
                  </pic:nvPicPr>
                  <pic:blipFill>
                    <a:blip r:embed="rId3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087368" cy="3063240"/>
                    </a:xfrm>
                    <a:prstGeom prst="rect">
                      <a:avLst/>
                    </a:prstGeom>
                    <a:noFill/>
                    <a:ln>
                      <a:noFill/>
                    </a:ln>
                  </pic:spPr>
                </pic:pic>
              </a:graphicData>
            </a:graphic>
          </wp:inline>
        </w:drawing>
      </w:r>
    </w:p>
    <w:p w:rsidR="005D5B8C" w:rsidRDefault="005D5B8C" w:rsidP="005D5B8C">
      <w:pPr>
        <w:pStyle w:val="ListParagraph"/>
      </w:pPr>
    </w:p>
    <w:p w:rsidR="005D5B8C" w:rsidRPr="005D5B8C" w:rsidRDefault="005D5B8C" w:rsidP="005D5B8C">
      <w:pPr>
        <w:pStyle w:val="ListParagraph"/>
        <w:ind w:left="360"/>
        <w:rPr>
          <w:b/>
        </w:rPr>
      </w:pPr>
      <w:r w:rsidRPr="005D5B8C">
        <w:rPr>
          <w:b/>
        </w:rPr>
        <w:t>Lasers LOVE eyeballs!  Protect your eyes at all times!</w:t>
      </w:r>
    </w:p>
    <w:p w:rsidR="005D5B8C" w:rsidRPr="00643212" w:rsidRDefault="005D5B8C" w:rsidP="005D5B8C">
      <w:pPr>
        <w:pStyle w:val="Heading2"/>
      </w:pPr>
      <w:bookmarkStart w:id="22" w:name="_Toc368061686"/>
      <w:r>
        <w:t>Setting up the Material</w:t>
      </w:r>
      <w:bookmarkEnd w:id="22"/>
    </w:p>
    <w:p w:rsidR="00694A40" w:rsidRDefault="00F02116" w:rsidP="00F02116">
      <w:r>
        <w:t>T</w:t>
      </w:r>
      <w:r w:rsidR="005D5B8C">
        <w:t xml:space="preserve">his course will use approved </w:t>
      </w:r>
      <w:r w:rsidR="00BD68F4">
        <w:t>card stock.  For a complete list of approved material, see the VHS Wiki</w:t>
      </w:r>
      <w:r w:rsidR="00694A40">
        <w:t xml:space="preserve"> at </w:t>
      </w:r>
      <w:hyperlink r:id="rId33" w:history="1">
        <w:r w:rsidR="00694A40">
          <w:rPr>
            <w:rStyle w:val="Hyperlink"/>
          </w:rPr>
          <w:t>https://vancouver.hackspace.ca/doku.php?id=laser_cutter_settings</w:t>
        </w:r>
      </w:hyperlink>
      <w:r>
        <w:t>.</w:t>
      </w:r>
    </w:p>
    <w:p w:rsidR="00F02116" w:rsidRDefault="00F02116" w:rsidP="00F02116">
      <w:r>
        <w:t>It’s a good idea to have some test pieces to see how the material will react to v</w:t>
      </w:r>
      <w:r w:rsidR="003F6F68">
        <w:t>arious speed and power settings as we will see later on.</w:t>
      </w:r>
    </w:p>
    <w:p w:rsidR="005B3E3F" w:rsidRDefault="003F6F68" w:rsidP="003F6F68">
      <w:r>
        <w:t>The next step is to f</w:t>
      </w:r>
      <w:r w:rsidR="005B3E3F">
        <w:t xml:space="preserve">ocus the laser.  In order to </w:t>
      </w:r>
      <w:r>
        <w:t>do this</w:t>
      </w:r>
      <w:r w:rsidR="005B3E3F">
        <w:t>, you will requir</w:t>
      </w:r>
      <w:r w:rsidR="006554C3">
        <w:t xml:space="preserve">e the green acrylic focus tool.  This tool is used to establish the correct distance between the top of your material, and the bottom of the laser.  This will ensure it </w:t>
      </w:r>
      <w:del w:id="23" w:author="Janet" w:date="2013-09-30T16:59:00Z">
        <w:r w:rsidR="006554C3" w:rsidDel="00A34BFF">
          <w:delText xml:space="preserve">focus’ </w:delText>
        </w:r>
      </w:del>
      <w:ins w:id="24" w:author="Janet" w:date="2013-09-30T16:59:00Z">
        <w:r w:rsidR="00A34BFF">
          <w:t>focus</w:t>
        </w:r>
        <w:r w:rsidR="00A34BFF">
          <w:t>es</w:t>
        </w:r>
        <w:r w:rsidR="00A34BFF">
          <w:t xml:space="preserve"> </w:t>
        </w:r>
      </w:ins>
      <w:r w:rsidR="006554C3">
        <w:t>correctly.</w:t>
      </w:r>
      <w:r w:rsidR="005B3E3F">
        <w:t xml:space="preserve"> </w:t>
      </w:r>
    </w:p>
    <w:p w:rsidR="005B3E3F" w:rsidRDefault="005B3E3F" w:rsidP="003F6F68">
      <w:pPr>
        <w:ind w:left="360"/>
      </w:pPr>
      <w:r>
        <w:rPr>
          <w:noProof/>
          <w:lang w:val="en-CA" w:eastAsia="en-CA" w:bidi="ar-SA"/>
        </w:rPr>
        <w:lastRenderedPageBreak/>
        <w:drawing>
          <wp:inline distT="0" distB="0" distL="0" distR="0">
            <wp:extent cx="4087368" cy="3063240"/>
            <wp:effectExtent l="0" t="0" r="8890" b="3810"/>
            <wp:docPr id="20" name="Picture 20" descr="E:\DCIM\124___09\IMG_11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DCIM\124___09\IMG_1146.JPG"/>
                    <pic:cNvPicPr>
                      <a:picLocks noChangeAspect="1" noChangeArrowheads="1"/>
                    </pic:cNvPicPr>
                  </pic:nvPicPr>
                  <pic:blipFill>
                    <a:blip r:embed="rId3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087368" cy="3063240"/>
                    </a:xfrm>
                    <a:prstGeom prst="rect">
                      <a:avLst/>
                    </a:prstGeom>
                    <a:noFill/>
                    <a:ln>
                      <a:noFill/>
                    </a:ln>
                  </pic:spPr>
                </pic:pic>
              </a:graphicData>
            </a:graphic>
          </wp:inline>
        </w:drawing>
      </w:r>
    </w:p>
    <w:p w:rsidR="005B3E3F" w:rsidRDefault="005B3E3F" w:rsidP="003F6F68">
      <w:pPr>
        <w:pStyle w:val="ListParagraph"/>
        <w:numPr>
          <w:ilvl w:val="0"/>
          <w:numId w:val="16"/>
        </w:numPr>
      </w:pPr>
      <w:r>
        <w:t>Place your material on the cutting surface under the laser</w:t>
      </w:r>
      <w:r w:rsidR="006554C3">
        <w:t>.  Loosen the top thumb screw, but be careful not to let the laser head free fall!  Place the focus tool on top of your work piece, then rest the laser on top.  Tighten the thumbscrew in place and put the focus tool back where it belongs.  This process is the same, regardless of the material being cut.</w:t>
      </w:r>
    </w:p>
    <w:p w:rsidR="003F6F68" w:rsidRPr="003F6F68" w:rsidRDefault="003F6F68" w:rsidP="003F6F68">
      <w:pPr>
        <w:ind w:left="360"/>
        <w:rPr>
          <w:i/>
        </w:rPr>
      </w:pPr>
      <w:r w:rsidRPr="003F6F68">
        <w:rPr>
          <w:i/>
        </w:rPr>
        <w:t>Remember to change the focus if you change the thickness of material you’re cutting.</w:t>
      </w:r>
    </w:p>
    <w:p w:rsidR="006554C3" w:rsidRDefault="00683F7B" w:rsidP="003F6F68">
      <w:pPr>
        <w:ind w:left="360"/>
      </w:pPr>
      <w:r>
        <w:rPr>
          <w:noProof/>
          <w:lang w:val="en-CA" w:eastAsia="en-CA" w:bidi="ar-SA"/>
        </w:rPr>
        <w:drawing>
          <wp:inline distT="0" distB="0" distL="0" distR="0">
            <wp:extent cx="4023360" cy="3017520"/>
            <wp:effectExtent l="0" t="0" r="0" b="0"/>
            <wp:docPr id="26" name="Picture 26" descr="C:\Users\thaverko\Dropbox\Camera Uploads\2013-09-17 18.59.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haverko\Dropbox\Camera Uploads\2013-09-17 18.59.44.jpg"/>
                    <pic:cNvPicPr>
                      <a:picLocks noChangeAspect="1" noChangeArrowheads="1"/>
                    </pic:cNvPicPr>
                  </pic:nvPicPr>
                  <pic:blipFill>
                    <a:blip r:embed="rId3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023360" cy="3017520"/>
                    </a:xfrm>
                    <a:prstGeom prst="rect">
                      <a:avLst/>
                    </a:prstGeom>
                    <a:noFill/>
                    <a:ln>
                      <a:noFill/>
                    </a:ln>
                  </pic:spPr>
                </pic:pic>
              </a:graphicData>
            </a:graphic>
          </wp:inline>
        </w:drawing>
      </w:r>
      <w:r w:rsidR="00622B1C">
        <w:rPr>
          <w:rStyle w:val="CommentReference"/>
        </w:rPr>
        <w:commentReference w:id="25"/>
      </w:r>
    </w:p>
    <w:p w:rsidR="005D5B8C" w:rsidRDefault="00F02116" w:rsidP="00F02116">
      <w:pPr>
        <w:pStyle w:val="ListParagraph"/>
        <w:numPr>
          <w:ilvl w:val="0"/>
          <w:numId w:val="16"/>
        </w:numPr>
      </w:pPr>
      <w:r>
        <w:t>Once the laser is focused, move your material to the centre of the table</w:t>
      </w:r>
      <w:r w:rsidR="003F6F68">
        <w:t>.  It may have to be adjusted later.</w:t>
      </w:r>
    </w:p>
    <w:p w:rsidR="005D5B8C" w:rsidRPr="005D5B8C" w:rsidRDefault="00AF23CB" w:rsidP="005D5B8C">
      <w:pPr>
        <w:rPr>
          <w:b/>
        </w:rPr>
      </w:pPr>
      <w:r w:rsidRPr="00D470AE">
        <w:rPr>
          <w:noProof/>
          <w:lang w:val="en-CA" w:eastAsia="en-CA" w:bidi="ar-SA"/>
        </w:rPr>
        <w:lastRenderedPageBreak/>
        <w:drawing>
          <wp:anchor distT="0" distB="0" distL="114300" distR="114300" simplePos="0" relativeHeight="251668480" behindDoc="0" locked="0" layoutInCell="1" allowOverlap="1">
            <wp:simplePos x="0" y="0"/>
            <wp:positionH relativeFrom="column">
              <wp:posOffset>-850265</wp:posOffset>
            </wp:positionH>
            <wp:positionV relativeFrom="paragraph">
              <wp:posOffset>2540</wp:posOffset>
            </wp:positionV>
            <wp:extent cx="657860" cy="657860"/>
            <wp:effectExtent l="0" t="0" r="8890" b="8890"/>
            <wp:wrapNone/>
            <wp:docPr id="5" name="Picture 41" descr="C:\Users\bedward\AppData\Local\Microsoft\Windows\Temporary Internet Files\Content.IE5\ADXAVX2A\MC90043152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bedward\AppData\Local\Microsoft\Windows\Temporary Internet Files\Content.IE5\ADXAVX2A\MC900431529[1].png"/>
                    <pic:cNvPicPr>
                      <a:picLocks noChangeAspect="1" noChangeArrowheads="1"/>
                    </pic:cNvPicPr>
                  </pic:nvPicPr>
                  <pic:blipFill>
                    <a:blip r:embed="rId2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57860" cy="657860"/>
                    </a:xfrm>
                    <a:prstGeom prst="rect">
                      <a:avLst/>
                    </a:prstGeom>
                    <a:noFill/>
                    <a:ln w="9525">
                      <a:noFill/>
                      <a:miter lim="800000"/>
                      <a:headEnd/>
                      <a:tailEnd/>
                    </a:ln>
                  </pic:spPr>
                </pic:pic>
              </a:graphicData>
            </a:graphic>
          </wp:anchor>
        </w:drawing>
      </w:r>
      <w:r w:rsidR="005D5B8C" w:rsidRPr="005D5B8C">
        <w:rPr>
          <w:b/>
        </w:rPr>
        <w:t>Do not touch the mirrors or lens of the laser cutter.  If they are dirty, please discontinue use of the laser cutter imme</w:t>
      </w:r>
      <w:del w:id="26" w:author="Janet" w:date="2013-09-30T17:00:00Z">
        <w:r w:rsidR="005D5B8C" w:rsidRPr="005D5B8C" w:rsidDel="00A34BFF">
          <w:rPr>
            <w:b/>
          </w:rPr>
          <w:delText>a</w:delText>
        </w:r>
      </w:del>
      <w:r w:rsidR="005D5B8C" w:rsidRPr="005D5B8C">
        <w:rPr>
          <w:b/>
        </w:rPr>
        <w:t>diately and let the Laser Cutter Committee know.  Using the laser cutter with dirty mirrors could ruin them.</w:t>
      </w:r>
    </w:p>
    <w:p w:rsidR="005D5B8C" w:rsidRDefault="005D5B8C" w:rsidP="00F02116">
      <w:pPr>
        <w:pStyle w:val="ListParagraph"/>
        <w:numPr>
          <w:ilvl w:val="0"/>
          <w:numId w:val="16"/>
        </w:numPr>
      </w:pPr>
      <w:r>
        <w:t>Close the lid!</w:t>
      </w:r>
      <w:r w:rsidR="00AE2240">
        <w:t xml:space="preserve">  </w:t>
      </w:r>
      <w:r w:rsidR="00603183">
        <w:t xml:space="preserve">Keep the door to the laser cutter room open, as this helps with the </w:t>
      </w:r>
      <w:r w:rsidR="00AE2240">
        <w:t xml:space="preserve"> ventilation.</w:t>
      </w:r>
    </w:p>
    <w:p w:rsidR="005D5B8C" w:rsidRDefault="005D5B8C" w:rsidP="005D5B8C">
      <w:pPr>
        <w:pStyle w:val="Heading2"/>
      </w:pPr>
      <w:bookmarkStart w:id="27" w:name="_Toc368061687"/>
      <w:r>
        <w:t>Emergency Procedures</w:t>
      </w:r>
      <w:bookmarkEnd w:id="27"/>
    </w:p>
    <w:p w:rsidR="005D5B8C" w:rsidRDefault="00023410" w:rsidP="005D5B8C">
      <w:r>
        <w:t xml:space="preserve">Before you start cutting, review </w:t>
      </w:r>
      <w:r w:rsidR="00AE2240">
        <w:t xml:space="preserve">these </w:t>
      </w:r>
      <w:r>
        <w:t>emergency procedures.</w:t>
      </w:r>
    </w:p>
    <w:p w:rsidR="00023410" w:rsidRDefault="00023410" w:rsidP="00023410">
      <w:pPr>
        <w:spacing w:after="336" w:line="285" w:lineRule="atLeast"/>
      </w:pPr>
      <w:r>
        <w:t>Fla</w:t>
      </w:r>
      <w:ins w:id="28" w:author="Janet" w:date="2013-09-30T16:05:00Z">
        <w:r w:rsidR="009F2946">
          <w:t>re</w:t>
        </w:r>
      </w:ins>
      <w:del w:id="29" w:author="Janet" w:date="2013-09-30T16:05:00Z">
        <w:r w:rsidDel="009F2946">
          <w:delText>ir</w:delText>
        </w:r>
      </w:del>
      <w:del w:id="30" w:author="Janet" w:date="2013-09-30T17:15:00Z">
        <w:r w:rsidDel="00D27D4C">
          <w:delText xml:space="preserve"> </w:delText>
        </w:r>
      </w:del>
      <w:ins w:id="31" w:author="Janet" w:date="2013-09-30T17:15:00Z">
        <w:r w:rsidR="00D27D4C">
          <w:t>-</w:t>
        </w:r>
      </w:ins>
      <w:r>
        <w:t>ups:</w:t>
      </w:r>
      <w:r w:rsidRPr="00023410">
        <w:t xml:space="preserve"> Flare-ups happen frequently when using a laser cutter; it's simply the nature of the tool. Most flare-ups will self-extinguish as soon as the laser beam (the heat source) has moved away from the area being cut, or if the laser is turned off (by completing the cutting job, the Stop or Pause buttons being pressed, or by pressing the Emergency Stop button).</w:t>
      </w:r>
    </w:p>
    <w:p w:rsidR="00023410" w:rsidRPr="00023410" w:rsidRDefault="00023410" w:rsidP="00023410">
      <w:pPr>
        <w:spacing w:after="336" w:line="285" w:lineRule="atLeast"/>
      </w:pPr>
      <w:r w:rsidRPr="00023410">
        <w:t>If a flare-up has been going for more than a few seconds, or shows any signs at all of fully igniting or burning through the material, immediate action must be taken to stop the fire. Your material/work piece is lost at this point - act quickly and do not hesitate.</w:t>
      </w:r>
    </w:p>
    <w:p w:rsidR="00023410" w:rsidRDefault="00023410" w:rsidP="00AE2240">
      <w:pPr>
        <w:numPr>
          <w:ilvl w:val="0"/>
          <w:numId w:val="10"/>
        </w:numPr>
        <w:spacing w:after="0" w:line="285" w:lineRule="atLeast"/>
      </w:pPr>
      <w:r w:rsidRPr="00023410">
        <w:t>Hit the Emergency Stop button on the control panel of the laser cutter (the big red button on the front-right corner).</w:t>
      </w:r>
    </w:p>
    <w:p w:rsidR="00AE2240" w:rsidRPr="00023410" w:rsidRDefault="00AE2240" w:rsidP="00AE2240">
      <w:pPr>
        <w:spacing w:after="0" w:line="285" w:lineRule="atLeast"/>
        <w:ind w:left="720"/>
      </w:pPr>
    </w:p>
    <w:p w:rsidR="00AE2240" w:rsidRDefault="00023410" w:rsidP="00AE2240">
      <w:pPr>
        <w:numPr>
          <w:ilvl w:val="0"/>
          <w:numId w:val="10"/>
        </w:numPr>
        <w:spacing w:after="0" w:line="285" w:lineRule="atLeast"/>
      </w:pPr>
      <w:r w:rsidRPr="00023410">
        <w:t>Douse the area with the spray bottle.</w:t>
      </w:r>
    </w:p>
    <w:p w:rsidR="00023410" w:rsidRDefault="00023410" w:rsidP="00AE2240">
      <w:pPr>
        <w:spacing w:after="0" w:line="285" w:lineRule="atLeast"/>
        <w:ind w:left="360"/>
      </w:pPr>
      <w:r>
        <w:br/>
      </w:r>
      <w:r>
        <w:rPr>
          <w:noProof/>
          <w:lang w:val="en-CA" w:eastAsia="en-CA" w:bidi="ar-SA"/>
        </w:rPr>
        <w:drawing>
          <wp:inline distT="0" distB="0" distL="0" distR="0">
            <wp:extent cx="4087368" cy="3063240"/>
            <wp:effectExtent l="0" t="0" r="8890" b="3810"/>
            <wp:docPr id="18" name="Picture 18" descr="E:\DCIM\124___09\IMG_11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DCIM\124___09\IMG_1151.JPG"/>
                    <pic:cNvPicPr>
                      <a:picLocks noChangeAspect="1" noChangeArrowheads="1"/>
                    </pic:cNvPicPr>
                  </pic:nvPicPr>
                  <pic:blipFill>
                    <a:blip r:embed="rId3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087368" cy="3063240"/>
                    </a:xfrm>
                    <a:prstGeom prst="rect">
                      <a:avLst/>
                    </a:prstGeom>
                    <a:noFill/>
                    <a:ln>
                      <a:noFill/>
                    </a:ln>
                  </pic:spPr>
                </pic:pic>
              </a:graphicData>
            </a:graphic>
          </wp:inline>
        </w:drawing>
      </w:r>
    </w:p>
    <w:p w:rsidR="00023410" w:rsidRDefault="00023410" w:rsidP="00023410">
      <w:pPr>
        <w:spacing w:after="0" w:line="285" w:lineRule="atLeast"/>
        <w:ind w:left="360"/>
      </w:pPr>
    </w:p>
    <w:p w:rsidR="00603183" w:rsidRDefault="00603183">
      <w:pPr>
        <w:jc w:val="both"/>
      </w:pPr>
      <w:r>
        <w:br w:type="page"/>
      </w:r>
    </w:p>
    <w:p w:rsidR="00023410" w:rsidRDefault="00023410" w:rsidP="006F4905">
      <w:pPr>
        <w:numPr>
          <w:ilvl w:val="0"/>
          <w:numId w:val="10"/>
        </w:numPr>
        <w:spacing w:after="0" w:line="285" w:lineRule="atLeast"/>
        <w:ind w:left="360"/>
      </w:pPr>
      <w:r>
        <w:lastRenderedPageBreak/>
        <w:t>If the spray bottle proves insufficient to extinguish the fire, use the fire extinguisher immediately.</w:t>
      </w:r>
      <w:r w:rsidR="00AE2240">
        <w:t xml:space="preserve">  The fire extinguisher</w:t>
      </w:r>
      <w:r w:rsidR="00694A40">
        <w:t xml:space="preserve"> is to be used as a last resort </w:t>
      </w:r>
      <w:del w:id="32" w:author="Janet" w:date="2013-09-30T17:16:00Z">
        <w:r w:rsidR="00694A40" w:rsidDel="00D27D4C">
          <w:delText xml:space="preserve">at </w:delText>
        </w:r>
      </w:del>
      <w:ins w:id="33" w:author="Janet" w:date="2013-09-30T17:16:00Z">
        <w:r w:rsidR="00D27D4C">
          <w:t>as</w:t>
        </w:r>
        <w:r w:rsidR="00D27D4C">
          <w:t xml:space="preserve"> </w:t>
        </w:r>
      </w:ins>
      <w:r w:rsidR="00694A40">
        <w:t>it will damage the laser cutter.</w:t>
      </w:r>
    </w:p>
    <w:p w:rsidR="00694A40" w:rsidRDefault="00694A40" w:rsidP="00694A40">
      <w:pPr>
        <w:spacing w:after="0" w:line="285" w:lineRule="atLeast"/>
        <w:ind w:left="360"/>
      </w:pPr>
    </w:p>
    <w:p w:rsidR="00023410" w:rsidRPr="00023410" w:rsidRDefault="00023410" w:rsidP="00023410">
      <w:pPr>
        <w:spacing w:after="0" w:line="285" w:lineRule="atLeast"/>
        <w:ind w:left="360"/>
      </w:pPr>
      <w:r>
        <w:rPr>
          <w:noProof/>
          <w:lang w:val="en-CA" w:eastAsia="en-CA" w:bidi="ar-SA"/>
        </w:rPr>
        <w:drawing>
          <wp:inline distT="0" distB="0" distL="0" distR="0">
            <wp:extent cx="4087368" cy="3063240"/>
            <wp:effectExtent l="0" t="0" r="8890" b="3810"/>
            <wp:docPr id="19" name="Picture 19" descr="E:\DCIM\124___09\IMG_11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DCIM\124___09\IMG_1152.JPG"/>
                    <pic:cNvPicPr>
                      <a:picLocks noChangeAspect="1" noChangeArrowheads="1"/>
                    </pic:cNvPicPr>
                  </pic:nvPicPr>
                  <pic:blipFill>
                    <a:blip r:embed="rId3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087368" cy="3063240"/>
                    </a:xfrm>
                    <a:prstGeom prst="rect">
                      <a:avLst/>
                    </a:prstGeom>
                    <a:noFill/>
                    <a:ln>
                      <a:noFill/>
                    </a:ln>
                  </pic:spPr>
                </pic:pic>
              </a:graphicData>
            </a:graphic>
          </wp:inline>
        </w:drawing>
      </w:r>
    </w:p>
    <w:p w:rsidR="005D5B8C" w:rsidRDefault="005D5B8C" w:rsidP="00023410">
      <w:pPr>
        <w:pStyle w:val="ListParagraph"/>
      </w:pPr>
    </w:p>
    <w:p w:rsidR="00023410" w:rsidRDefault="00023410" w:rsidP="00023410">
      <w:pPr>
        <w:pStyle w:val="ListParagraph"/>
      </w:pPr>
    </w:p>
    <w:p w:rsidR="00674E91" w:rsidRDefault="00674E91">
      <w:pPr>
        <w:jc w:val="both"/>
        <w:rPr>
          <w:b/>
          <w:smallCaps/>
          <w:spacing w:val="5"/>
          <w:sz w:val="28"/>
          <w:szCs w:val="28"/>
        </w:rPr>
      </w:pPr>
      <w:r>
        <w:br w:type="page"/>
      </w:r>
    </w:p>
    <w:p w:rsidR="00023410" w:rsidRPr="00643212" w:rsidRDefault="00232193" w:rsidP="00023410">
      <w:pPr>
        <w:pStyle w:val="Heading2"/>
      </w:pPr>
      <w:bookmarkStart w:id="34" w:name="_Toc368061688"/>
      <w:r>
        <w:lastRenderedPageBreak/>
        <w:t>Importing the File</w:t>
      </w:r>
      <w:bookmarkEnd w:id="34"/>
    </w:p>
    <w:p w:rsidR="00AE2240" w:rsidRDefault="00AE2240" w:rsidP="00023410">
      <w:r>
        <w:t xml:space="preserve">Now we will create the file that will tell the laser what to cut and </w:t>
      </w:r>
      <w:r w:rsidR="00603183">
        <w:t>how</w:t>
      </w:r>
      <w:r>
        <w:t xml:space="preserve"> to cut it.</w:t>
      </w:r>
    </w:p>
    <w:p w:rsidR="00510371" w:rsidRDefault="00B53726" w:rsidP="00681C65">
      <w:pPr>
        <w:pStyle w:val="ListParagraph"/>
        <w:numPr>
          <w:ilvl w:val="0"/>
          <w:numId w:val="26"/>
        </w:numPr>
      </w:pPr>
      <w:r>
        <w:t xml:space="preserve">On the laser cutter computer desktop, there is a folder called </w:t>
      </w:r>
      <w:r w:rsidRPr="00681C65">
        <w:rPr>
          <w:rFonts w:ascii="Courier New" w:hAnsi="Courier New" w:cs="Courier New"/>
        </w:rPr>
        <w:t xml:space="preserve">Laser </w:t>
      </w:r>
      <w:r w:rsidR="00510371" w:rsidRPr="00681C65">
        <w:rPr>
          <w:rFonts w:ascii="Courier New" w:hAnsi="Courier New" w:cs="Courier New"/>
        </w:rPr>
        <w:t>User</w:t>
      </w:r>
      <w:r w:rsidRPr="00681C65">
        <w:rPr>
          <w:rFonts w:ascii="Courier New" w:hAnsi="Courier New" w:cs="Courier New"/>
        </w:rPr>
        <w:t xml:space="preserve"> Files</w:t>
      </w:r>
      <w:r>
        <w:t>.</w:t>
      </w:r>
      <w:r w:rsidR="00510371">
        <w:t xml:space="preserve">  Browse to this location, and create a folder with your name.  This folder is where all your laser cutter files will be kept.  Do not put personal files anywhere else on the computer.</w:t>
      </w:r>
    </w:p>
    <w:p w:rsidR="00510371" w:rsidRDefault="00510371" w:rsidP="00510371">
      <w:pPr>
        <w:ind w:left="360"/>
      </w:pPr>
      <w:r>
        <w:rPr>
          <w:noProof/>
          <w:lang w:val="en-CA" w:eastAsia="en-CA" w:bidi="ar-SA"/>
        </w:rPr>
        <w:drawing>
          <wp:inline distT="0" distB="0" distL="0" distR="0">
            <wp:extent cx="1188720" cy="2542032"/>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1188720" cy="2542032"/>
                    </a:xfrm>
                    <a:prstGeom prst="rect">
                      <a:avLst/>
                    </a:prstGeom>
                  </pic:spPr>
                </pic:pic>
              </a:graphicData>
            </a:graphic>
          </wp:inline>
        </w:drawing>
      </w:r>
    </w:p>
    <w:p w:rsidR="00510371" w:rsidRDefault="00510371" w:rsidP="00681C65">
      <w:pPr>
        <w:pStyle w:val="ListParagraph"/>
        <w:numPr>
          <w:ilvl w:val="0"/>
          <w:numId w:val="26"/>
        </w:numPr>
      </w:pPr>
      <w:r>
        <w:t xml:space="preserve">In the </w:t>
      </w:r>
      <w:r w:rsidRPr="00681C65">
        <w:rPr>
          <w:rFonts w:ascii="Courier New" w:hAnsi="Courier New" w:cs="Courier New"/>
        </w:rPr>
        <w:t>Laser User Files</w:t>
      </w:r>
      <w:r>
        <w:t xml:space="preserve"> folder, browse to </w:t>
      </w:r>
      <w:r w:rsidRPr="00681C65">
        <w:rPr>
          <w:rFonts w:ascii="Courier New" w:hAnsi="Courier New" w:cs="Courier New"/>
        </w:rPr>
        <w:t>Laser Cutter Training</w:t>
      </w:r>
      <w:r>
        <w:t xml:space="preserve">.  In here, you will see a file called </w:t>
      </w:r>
      <w:r w:rsidR="00681C65">
        <w:t>‘</w:t>
      </w:r>
      <w:r>
        <w:t>business_caliper.dxf</w:t>
      </w:r>
      <w:r w:rsidR="00681C65">
        <w:t>’</w:t>
      </w:r>
      <w:r>
        <w:t>.  Copy this file to your personal folder</w:t>
      </w:r>
      <w:r w:rsidR="00681C65">
        <w:t xml:space="preserve"> so you don’t overwrite the original.</w:t>
      </w:r>
    </w:p>
    <w:p w:rsidR="00510371" w:rsidRDefault="00510371" w:rsidP="00510371">
      <w:pPr>
        <w:ind w:left="360"/>
      </w:pPr>
      <w:r>
        <w:rPr>
          <w:noProof/>
          <w:lang w:val="en-CA" w:eastAsia="en-CA" w:bidi="ar-SA"/>
        </w:rPr>
        <w:drawing>
          <wp:inline distT="0" distB="0" distL="0" distR="0">
            <wp:extent cx="2350008" cy="3182112"/>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2350008" cy="3182112"/>
                    </a:xfrm>
                    <a:prstGeom prst="rect">
                      <a:avLst/>
                    </a:prstGeom>
                  </pic:spPr>
                </pic:pic>
              </a:graphicData>
            </a:graphic>
          </wp:inline>
        </w:drawing>
      </w:r>
    </w:p>
    <w:p w:rsidR="00510371" w:rsidRDefault="00510371" w:rsidP="00510371">
      <w:pPr>
        <w:pStyle w:val="ListParagraph"/>
      </w:pPr>
    </w:p>
    <w:p w:rsidR="00AE2240" w:rsidRDefault="00AE2240" w:rsidP="00681C65">
      <w:pPr>
        <w:pStyle w:val="ListParagraph"/>
        <w:numPr>
          <w:ilvl w:val="0"/>
          <w:numId w:val="26"/>
        </w:numPr>
      </w:pPr>
      <w:r>
        <w:t xml:space="preserve">Start </w:t>
      </w:r>
      <w:r w:rsidR="00C1344C">
        <w:t>LaserCad.</w:t>
      </w:r>
      <w:r w:rsidR="00B53726">
        <w:t xml:space="preserve"> </w:t>
      </w:r>
    </w:p>
    <w:p w:rsidR="00510371" w:rsidRDefault="00510371" w:rsidP="00510371">
      <w:pPr>
        <w:pStyle w:val="ListParagraph"/>
      </w:pPr>
      <w:r>
        <w:rPr>
          <w:noProof/>
          <w:lang w:val="en-CA" w:eastAsia="en-CA" w:bidi="ar-SA"/>
        </w:rPr>
        <w:drawing>
          <wp:inline distT="0" distB="0" distL="0" distR="0">
            <wp:extent cx="420624" cy="484632"/>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420624" cy="484632"/>
                    </a:xfrm>
                    <a:prstGeom prst="rect">
                      <a:avLst/>
                    </a:prstGeom>
                  </pic:spPr>
                </pic:pic>
              </a:graphicData>
            </a:graphic>
          </wp:inline>
        </w:drawing>
      </w:r>
    </w:p>
    <w:p w:rsidR="00C1344C" w:rsidRDefault="00C1344C" w:rsidP="00C1344C">
      <w:pPr>
        <w:pStyle w:val="ListParagraph"/>
      </w:pPr>
    </w:p>
    <w:p w:rsidR="00681C65" w:rsidRDefault="002C616A" w:rsidP="00681C65">
      <w:pPr>
        <w:pStyle w:val="ListParagraph"/>
        <w:numPr>
          <w:ilvl w:val="0"/>
          <w:numId w:val="26"/>
        </w:numPr>
      </w:pPr>
      <w:r>
        <w:t>Import</w:t>
      </w:r>
      <w:r w:rsidR="00681C65">
        <w:t xml:space="preserve"> your personal copy of</w:t>
      </w:r>
      <w:r>
        <w:t xml:space="preserve"> the file ‘business_caliper.dxf’</w:t>
      </w:r>
      <w:r w:rsidR="00681C65">
        <w:t xml:space="preserve"> by selecting Import, under the File menu</w:t>
      </w:r>
      <w:r>
        <w:t>.</w:t>
      </w:r>
    </w:p>
    <w:p w:rsidR="00681C65" w:rsidRDefault="00681C65" w:rsidP="00681C65">
      <w:pPr>
        <w:ind w:left="360"/>
      </w:pPr>
      <w:r>
        <w:rPr>
          <w:noProof/>
          <w:lang w:val="en-CA" w:eastAsia="en-CA" w:bidi="ar-SA"/>
        </w:rPr>
        <w:drawing>
          <wp:inline distT="0" distB="0" distL="0" distR="0">
            <wp:extent cx="5157470" cy="4010264"/>
            <wp:effectExtent l="0" t="0" r="508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157470" cy="4010264"/>
                    </a:xfrm>
                    <a:prstGeom prst="rect">
                      <a:avLst/>
                    </a:prstGeom>
                  </pic:spPr>
                </pic:pic>
              </a:graphicData>
            </a:graphic>
          </wp:inline>
        </w:drawing>
      </w:r>
    </w:p>
    <w:p w:rsidR="00681C65" w:rsidRDefault="00681C65" w:rsidP="00681C65">
      <w:pPr>
        <w:pStyle w:val="ListParagraph"/>
      </w:pPr>
    </w:p>
    <w:p w:rsidR="00674E91" w:rsidRDefault="00674E91">
      <w:pPr>
        <w:jc w:val="both"/>
      </w:pPr>
      <w:r>
        <w:br w:type="page"/>
      </w:r>
    </w:p>
    <w:p w:rsidR="00681C65" w:rsidRDefault="00681C65" w:rsidP="00681C65">
      <w:pPr>
        <w:pStyle w:val="ListParagraph"/>
        <w:numPr>
          <w:ilvl w:val="0"/>
          <w:numId w:val="26"/>
        </w:numPr>
      </w:pPr>
      <w:r>
        <w:lastRenderedPageBreak/>
        <w:t>Then browse to your copy of business_caliper.dxf.</w:t>
      </w:r>
    </w:p>
    <w:p w:rsidR="00681C65" w:rsidRDefault="00681C65" w:rsidP="00681C65">
      <w:pPr>
        <w:ind w:left="360"/>
      </w:pPr>
      <w:r>
        <w:rPr>
          <w:noProof/>
          <w:lang w:val="en-CA" w:eastAsia="en-CA" w:bidi="ar-SA"/>
        </w:rPr>
        <w:drawing>
          <wp:inline distT="0" distB="0" distL="0" distR="0">
            <wp:extent cx="3557016" cy="4005072"/>
            <wp:effectExtent l="0" t="0" r="571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3557016" cy="4005072"/>
                    </a:xfrm>
                    <a:prstGeom prst="rect">
                      <a:avLst/>
                    </a:prstGeom>
                  </pic:spPr>
                </pic:pic>
              </a:graphicData>
            </a:graphic>
          </wp:inline>
        </w:drawing>
      </w:r>
    </w:p>
    <w:p w:rsidR="002A1CC4" w:rsidRDefault="002A1CC4" w:rsidP="00681C65">
      <w:pPr>
        <w:pStyle w:val="ListParagraph"/>
        <w:numPr>
          <w:ilvl w:val="0"/>
          <w:numId w:val="26"/>
        </w:numPr>
      </w:pPr>
      <w:r>
        <w:t>Click Open to import the file.</w:t>
      </w:r>
    </w:p>
    <w:p w:rsidR="002A1CC4" w:rsidRDefault="002A1CC4" w:rsidP="002A1CC4">
      <w:pPr>
        <w:ind w:left="360"/>
      </w:pPr>
      <w:r>
        <w:rPr>
          <w:noProof/>
          <w:lang w:val="en-CA" w:eastAsia="en-CA" w:bidi="ar-SA"/>
        </w:rPr>
        <w:drawing>
          <wp:inline distT="0" distB="0" distL="0" distR="0">
            <wp:extent cx="5157470" cy="2901077"/>
            <wp:effectExtent l="0" t="0" r="5080" b="0"/>
            <wp:docPr id="70" name="Picture 70" descr="C:\Users\thaverko\AppData\Local\Temp\SNAGHTMLe326a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haverko\AppData\Local\Temp\SNAGHTMLe326a70.PNG"/>
                    <pic:cNvPicPr>
                      <a:picLocks noChangeAspect="1" noChangeArrowheads="1"/>
                    </pic:cNvPicPr>
                  </pic:nvPicPr>
                  <pic:blipFill>
                    <a:blip r:embed="rId4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157470" cy="2901077"/>
                    </a:xfrm>
                    <a:prstGeom prst="rect">
                      <a:avLst/>
                    </a:prstGeom>
                    <a:noFill/>
                    <a:ln>
                      <a:noFill/>
                    </a:ln>
                  </pic:spPr>
                </pic:pic>
              </a:graphicData>
            </a:graphic>
          </wp:inline>
        </w:drawing>
      </w:r>
    </w:p>
    <w:p w:rsidR="0012650F" w:rsidRDefault="002C616A" w:rsidP="00246A2F">
      <w:pPr>
        <w:spacing w:after="240"/>
        <w:ind w:left="360"/>
      </w:pPr>
      <w:r>
        <w:lastRenderedPageBreak/>
        <w:t xml:space="preserve">Notice that the file is already broken down by colour.  Each colour represents a layer, with </w:t>
      </w:r>
      <w:del w:id="35" w:author="Janet" w:date="2013-09-30T17:01:00Z">
        <w:r w:rsidDel="00A34BFF">
          <w:delText xml:space="preserve">it’s </w:delText>
        </w:r>
      </w:del>
      <w:ins w:id="36" w:author="Janet" w:date="2013-09-30T17:01:00Z">
        <w:r w:rsidR="00A34BFF">
          <w:t>its</w:t>
        </w:r>
        <w:r w:rsidR="00A34BFF">
          <w:t xml:space="preserve"> </w:t>
        </w:r>
      </w:ins>
      <w:r>
        <w:t xml:space="preserve">own power and speed setting.  </w:t>
      </w:r>
      <w:r w:rsidR="002A1CC4">
        <w:t>If you zoom out (</w:t>
      </w:r>
      <w:r w:rsidR="00A07FC1">
        <w:rPr>
          <w:noProof/>
          <w:lang w:val="en-CA" w:eastAsia="en-CA" w:bidi="ar-SA"/>
        </w:rPr>
        <w:drawing>
          <wp:inline distT="0" distB="0" distL="0" distR="0">
            <wp:extent cx="182880" cy="182880"/>
            <wp:effectExtent l="0" t="0" r="7620" b="762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82880" cy="182880"/>
                    </a:xfrm>
                    <a:prstGeom prst="rect">
                      <a:avLst/>
                    </a:prstGeom>
                    <a:noFill/>
                  </pic:spPr>
                </pic:pic>
              </a:graphicData>
            </a:graphic>
          </wp:inline>
        </w:drawing>
      </w:r>
      <w:r w:rsidR="002A1CC4">
        <w:t xml:space="preserve"> &amp; right click), n</w:t>
      </w:r>
      <w:r w:rsidR="0012650F">
        <w:t xml:space="preserve">ote that the image appears in the centre of the canvas.  This canvas represents </w:t>
      </w:r>
      <w:r w:rsidR="002A1CC4">
        <w:t xml:space="preserve">the bed of the laser cutter.  So </w:t>
      </w:r>
      <w:r w:rsidR="00A07FC1">
        <w:t>when we setup to</w:t>
      </w:r>
      <w:r w:rsidR="002A1CC4">
        <w:t xml:space="preserve"> cut this, the material must be placed in the centre of the bed.  </w:t>
      </w:r>
      <w:r w:rsidR="0012650F">
        <w:t>If the image was moved to the lower left of the canvas, the material would have to be moved to the lower left of the laser cutter bed.</w:t>
      </w:r>
      <w:r w:rsidR="002A1CC4">
        <w:t xml:space="preserve">  Later, </w:t>
      </w:r>
      <w:r w:rsidR="00A07FC1">
        <w:t>you will</w:t>
      </w:r>
      <w:r w:rsidR="002A1CC4">
        <w:t xml:space="preserve"> use the Run Box utility to ensure that the material is placed properly.</w:t>
      </w:r>
    </w:p>
    <w:p w:rsidR="003427D1" w:rsidRDefault="003427D1" w:rsidP="003427D1">
      <w:pPr>
        <w:pStyle w:val="ListParagraph"/>
      </w:pPr>
    </w:p>
    <w:p w:rsidR="003427D1" w:rsidRPr="00643212" w:rsidRDefault="003427D1" w:rsidP="003427D1">
      <w:pPr>
        <w:pStyle w:val="Heading2"/>
      </w:pPr>
      <w:bookmarkStart w:id="37" w:name="_Toc368061689"/>
      <w:r>
        <w:t>Setting up the Layers</w:t>
      </w:r>
      <w:bookmarkEnd w:id="37"/>
    </w:p>
    <w:p w:rsidR="00674E91" w:rsidRDefault="00674E91" w:rsidP="00246A2F">
      <w:pPr>
        <w:ind w:left="360"/>
      </w:pPr>
    </w:p>
    <w:p w:rsidR="00A07FC1" w:rsidRDefault="00A07FC1" w:rsidP="00246A2F">
      <w:pPr>
        <w:ind w:left="360"/>
      </w:pPr>
      <w:r>
        <w:t>When the piece is being cut, the laser starts at the top of the layers, and cuts everything on that layer.  Then it moves to the next layer.  When that is done, it continues down the list until finished.  One issue with this file is that there are a few layers that are very close in colour.  This makes it difficult to determine which layer some lines belong to.  Let’s change some of the layer colors.</w:t>
      </w:r>
    </w:p>
    <w:p w:rsidR="00845B9F" w:rsidRDefault="00A07FC1" w:rsidP="003427D1">
      <w:pPr>
        <w:pStyle w:val="ListParagraph"/>
        <w:numPr>
          <w:ilvl w:val="0"/>
          <w:numId w:val="31"/>
        </w:numPr>
      </w:pPr>
      <w:r>
        <w:t xml:space="preserve">Select </w:t>
      </w:r>
      <w:r w:rsidR="00845B9F">
        <w:t xml:space="preserve">all features on </w:t>
      </w:r>
      <w:r>
        <w:t>the orange layer</w:t>
      </w:r>
      <w:r w:rsidR="00845B9F">
        <w:t xml:space="preserve"> by clicking the ‘Select By </w:t>
      </w:r>
      <w:r w:rsidR="00246A2F">
        <w:t>Color</w:t>
      </w:r>
      <w:r w:rsidR="00845B9F">
        <w:t xml:space="preserve">’ button </w:t>
      </w:r>
      <w:r w:rsidR="00845B9F">
        <w:rPr>
          <w:noProof/>
          <w:lang w:val="en-CA" w:eastAsia="en-CA" w:bidi="ar-SA"/>
        </w:rPr>
        <w:drawing>
          <wp:inline distT="0" distB="0" distL="0" distR="0">
            <wp:extent cx="228620" cy="22862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228620" cy="228620"/>
                    </a:xfrm>
                    <a:prstGeom prst="rect">
                      <a:avLst/>
                    </a:prstGeom>
                  </pic:spPr>
                </pic:pic>
              </a:graphicData>
            </a:graphic>
          </wp:inline>
        </w:drawing>
      </w:r>
      <w:r w:rsidR="00845B9F">
        <w:t>.  From here, select the orange layer, and click OK.</w:t>
      </w:r>
    </w:p>
    <w:p w:rsidR="001A2144" w:rsidRPr="001A2144" w:rsidRDefault="001A2144" w:rsidP="001A2144">
      <w:pPr>
        <w:ind w:left="360"/>
        <w:rPr>
          <w:i/>
        </w:rPr>
      </w:pPr>
      <w:r w:rsidRPr="001A2144">
        <w:rPr>
          <w:i/>
        </w:rPr>
        <w:t>Note: in some menus, this is also called ‘Select By Layer’</w:t>
      </w:r>
    </w:p>
    <w:p w:rsidR="00845B9F" w:rsidRDefault="00845B9F" w:rsidP="00845B9F">
      <w:pPr>
        <w:ind w:left="360"/>
      </w:pPr>
      <w:r>
        <w:rPr>
          <w:noProof/>
          <w:lang w:val="en-CA" w:eastAsia="en-CA" w:bidi="ar-SA"/>
        </w:rPr>
        <w:drawing>
          <wp:inline distT="0" distB="0" distL="0" distR="0">
            <wp:extent cx="1801368" cy="1581912"/>
            <wp:effectExtent l="0" t="0" r="8890" b="0"/>
            <wp:docPr id="74" name="Picture 74" descr="C:\Users\thaverko\AppData\Local\Temp\SNAGHTMLe55888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haverko\AppData\Local\Temp\SNAGHTMLe55888b.PNG"/>
                    <pic:cNvPicPr>
                      <a:picLocks noChangeAspect="1" noChangeArrowheads="1"/>
                    </pic:cNvPicPr>
                  </pic:nvPicPr>
                  <pic:blipFill>
                    <a:blip r:embed="rId4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801368" cy="1581912"/>
                    </a:xfrm>
                    <a:prstGeom prst="rect">
                      <a:avLst/>
                    </a:prstGeom>
                    <a:noFill/>
                    <a:ln>
                      <a:noFill/>
                    </a:ln>
                  </pic:spPr>
                </pic:pic>
              </a:graphicData>
            </a:graphic>
          </wp:inline>
        </w:drawing>
      </w:r>
    </w:p>
    <w:p w:rsidR="0012650F" w:rsidRDefault="00845B9F" w:rsidP="00845B9F">
      <w:pPr>
        <w:ind w:left="360"/>
      </w:pPr>
      <w:r>
        <w:t xml:space="preserve">This has selected all the orange lines in our file.  Now we can change them to a colour that is a bit </w:t>
      </w:r>
      <w:del w:id="38" w:author="Janet" w:date="2013-09-30T17:01:00Z">
        <w:r w:rsidDel="00A34BFF">
          <w:delText>more easy</w:delText>
        </w:r>
      </w:del>
      <w:ins w:id="39" w:author="Janet" w:date="2013-09-30T17:01:00Z">
        <w:r w:rsidR="00A34BFF">
          <w:t>easier</w:t>
        </w:r>
      </w:ins>
      <w:r>
        <w:t xml:space="preserve"> to distinguish from red.</w:t>
      </w:r>
    </w:p>
    <w:p w:rsidR="0012650F" w:rsidRDefault="00845B9F" w:rsidP="003427D1">
      <w:pPr>
        <w:pStyle w:val="ListParagraph"/>
        <w:numPr>
          <w:ilvl w:val="0"/>
          <w:numId w:val="31"/>
        </w:numPr>
      </w:pPr>
      <w:r>
        <w:t>On the colour bar on the bottom, click the light green.</w:t>
      </w:r>
    </w:p>
    <w:p w:rsidR="00845B9F" w:rsidRDefault="00845B9F" w:rsidP="00845B9F">
      <w:pPr>
        <w:pStyle w:val="ListParagraph"/>
      </w:pPr>
    </w:p>
    <w:p w:rsidR="00845B9F" w:rsidRDefault="00845B9F" w:rsidP="00845B9F">
      <w:pPr>
        <w:pStyle w:val="ListParagraph"/>
        <w:ind w:left="360"/>
      </w:pPr>
      <w:r>
        <w:rPr>
          <w:noProof/>
          <w:lang w:val="en-CA" w:eastAsia="en-CA" w:bidi="ar-SA"/>
        </w:rPr>
        <w:drawing>
          <wp:inline distT="0" distB="0" distL="0" distR="0">
            <wp:extent cx="3711262" cy="205758"/>
            <wp:effectExtent l="0" t="0" r="3810" b="381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3711262" cy="205758"/>
                    </a:xfrm>
                    <a:prstGeom prst="rect">
                      <a:avLst/>
                    </a:prstGeom>
                  </pic:spPr>
                </pic:pic>
              </a:graphicData>
            </a:graphic>
          </wp:inline>
        </w:drawing>
      </w:r>
    </w:p>
    <w:p w:rsidR="002A1CC4" w:rsidRDefault="002A1CC4" w:rsidP="002A1CC4">
      <w:pPr>
        <w:pStyle w:val="ListParagraph"/>
      </w:pPr>
    </w:p>
    <w:p w:rsidR="00246A2F" w:rsidRDefault="00845B9F" w:rsidP="002A1CC4">
      <w:pPr>
        <w:pStyle w:val="ListParagraph"/>
      </w:pPr>
      <w:r>
        <w:t xml:space="preserve">By doing this, </w:t>
      </w:r>
      <w:r w:rsidR="00246A2F">
        <w:t>two things will happen:</w:t>
      </w:r>
    </w:p>
    <w:p w:rsidR="00845B9F" w:rsidRDefault="00246A2F" w:rsidP="00246A2F">
      <w:pPr>
        <w:pStyle w:val="ListParagraph"/>
        <w:numPr>
          <w:ilvl w:val="0"/>
          <w:numId w:val="30"/>
        </w:numPr>
      </w:pPr>
      <w:r>
        <w:t>all the orange lines change to green,</w:t>
      </w:r>
    </w:p>
    <w:p w:rsidR="00AF0598" w:rsidRDefault="00AF0598" w:rsidP="00AF0598">
      <w:pPr>
        <w:pStyle w:val="ListParagraph"/>
        <w:ind w:left="1080"/>
      </w:pPr>
    </w:p>
    <w:p w:rsidR="00AF0598" w:rsidRDefault="00AF0598" w:rsidP="00AF0598">
      <w:pPr>
        <w:pStyle w:val="ListParagraph"/>
      </w:pPr>
      <w:r>
        <w:rPr>
          <w:noProof/>
          <w:lang w:val="en-CA" w:eastAsia="en-CA" w:bidi="ar-SA"/>
        </w:rPr>
        <w:lastRenderedPageBreak/>
        <w:drawing>
          <wp:inline distT="0" distB="0" distL="0" distR="0">
            <wp:extent cx="2660904" cy="1499616"/>
            <wp:effectExtent l="0" t="0" r="6350" b="571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2660904" cy="1499616"/>
                    </a:xfrm>
                    <a:prstGeom prst="rect">
                      <a:avLst/>
                    </a:prstGeom>
                  </pic:spPr>
                </pic:pic>
              </a:graphicData>
            </a:graphic>
          </wp:inline>
        </w:drawing>
      </w:r>
    </w:p>
    <w:p w:rsidR="00AF0598" w:rsidRDefault="00AF0598" w:rsidP="00AF0598">
      <w:pPr>
        <w:pStyle w:val="ListParagraph"/>
      </w:pPr>
    </w:p>
    <w:p w:rsidR="00AF0598" w:rsidRDefault="00246A2F" w:rsidP="00AF0598">
      <w:pPr>
        <w:pStyle w:val="ListParagraph"/>
        <w:numPr>
          <w:ilvl w:val="0"/>
          <w:numId w:val="30"/>
        </w:numPr>
      </w:pPr>
      <w:r>
        <w:t xml:space="preserve">the layer will move down to the bottom of the list.  </w:t>
      </w:r>
    </w:p>
    <w:p w:rsidR="001A2144" w:rsidRPr="001A2144" w:rsidRDefault="001A2144" w:rsidP="001A2144">
      <w:pPr>
        <w:ind w:left="720"/>
        <w:rPr>
          <w:i/>
        </w:rPr>
      </w:pPr>
      <w:r w:rsidRPr="001A2144">
        <w:rPr>
          <w:i/>
        </w:rPr>
        <w:t>The fact that the layer moves appears to be a bug in the software.</w:t>
      </w:r>
    </w:p>
    <w:p w:rsidR="00AF0598" w:rsidRDefault="00AF0598" w:rsidP="007A2786">
      <w:pPr>
        <w:ind w:left="360"/>
      </w:pPr>
      <w:r>
        <w:rPr>
          <w:noProof/>
          <w:lang w:val="en-CA" w:eastAsia="en-CA" w:bidi="ar-SA"/>
        </w:rPr>
        <w:drawing>
          <wp:inline distT="0" distB="0" distL="0" distR="0">
            <wp:extent cx="2728197" cy="1813717"/>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2728197" cy="1813717"/>
                    </a:xfrm>
                    <a:prstGeom prst="rect">
                      <a:avLst/>
                    </a:prstGeom>
                  </pic:spPr>
                </pic:pic>
              </a:graphicData>
            </a:graphic>
          </wp:inline>
        </w:drawing>
      </w:r>
    </w:p>
    <w:p w:rsidR="001A2144" w:rsidRDefault="001A2144" w:rsidP="001A2144">
      <w:pPr>
        <w:pStyle w:val="ListParagraph"/>
        <w:numPr>
          <w:ilvl w:val="0"/>
          <w:numId w:val="31"/>
        </w:numPr>
      </w:pPr>
      <w:r>
        <w:t xml:space="preserve">Separate the two colors that both look black.  Follow the above steps to select the lines in the layer third from the top, and change them to teal </w:t>
      </w:r>
      <w:r>
        <w:rPr>
          <w:noProof/>
          <w:lang w:val="en-CA" w:eastAsia="en-CA" w:bidi="ar-SA"/>
        </w:rPr>
        <w:drawing>
          <wp:inline distT="0" distB="0" distL="0" distR="0">
            <wp:extent cx="121931" cy="11431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121931" cy="114310"/>
                    </a:xfrm>
                    <a:prstGeom prst="rect">
                      <a:avLst/>
                    </a:prstGeom>
                  </pic:spPr>
                </pic:pic>
              </a:graphicData>
            </a:graphic>
          </wp:inline>
        </w:drawing>
      </w:r>
      <w:r>
        <w:t>.</w:t>
      </w:r>
    </w:p>
    <w:p w:rsidR="001A2144" w:rsidRDefault="001A2144" w:rsidP="001A2144">
      <w:pPr>
        <w:pStyle w:val="ListParagraph"/>
      </w:pPr>
    </w:p>
    <w:p w:rsidR="001A2144" w:rsidRDefault="001A2144" w:rsidP="007A2786">
      <w:pPr>
        <w:ind w:left="360"/>
      </w:pPr>
      <w:r>
        <w:rPr>
          <w:noProof/>
          <w:lang w:val="en-CA" w:eastAsia="en-CA" w:bidi="ar-SA"/>
        </w:rPr>
        <w:drawing>
          <wp:inline distT="0" distB="0" distL="0" distR="0">
            <wp:extent cx="2697480" cy="1517904"/>
            <wp:effectExtent l="0" t="0" r="7620" b="635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2697480" cy="1517904"/>
                    </a:xfrm>
                    <a:prstGeom prst="rect">
                      <a:avLst/>
                    </a:prstGeom>
                  </pic:spPr>
                </pic:pic>
              </a:graphicData>
            </a:graphic>
          </wp:inline>
        </w:drawing>
      </w:r>
    </w:p>
    <w:p w:rsidR="00082DA8" w:rsidRDefault="00082DA8" w:rsidP="00082DA8">
      <w:pPr>
        <w:ind w:left="360"/>
      </w:pPr>
      <w:r>
        <w:t>All the colours are easily distinguishable.</w:t>
      </w:r>
    </w:p>
    <w:p w:rsidR="001A2144" w:rsidRDefault="001A2144" w:rsidP="001A2144">
      <w:pPr>
        <w:ind w:left="360"/>
      </w:pPr>
      <w:r>
        <w:t xml:space="preserve">Now that the orange lines have turned green, we can see some issues with our card.  The issue is that the outside edge is on the same layer as some of the inside parts and consequently, we </w:t>
      </w:r>
      <w:del w:id="40" w:author="Janet" w:date="2013-09-30T17:02:00Z">
        <w:r w:rsidDel="00A34BFF">
          <w:delText>can not</w:delText>
        </w:r>
      </w:del>
      <w:ins w:id="41" w:author="Janet" w:date="2013-09-30T17:02:00Z">
        <w:r w:rsidR="00A34BFF">
          <w:t>cannot</w:t>
        </w:r>
      </w:ins>
      <w:r>
        <w:t xml:space="preserve"> enforce which lines will get cut first.  If we were to cut the outside edge first, the piece could fall loose, or shift.  To remedy this, we will change the colour of the outer edge to put it on </w:t>
      </w:r>
      <w:del w:id="42" w:author="Janet" w:date="2013-09-30T17:02:00Z">
        <w:r w:rsidDel="00A34BFF">
          <w:delText xml:space="preserve">it’s </w:delText>
        </w:r>
      </w:del>
      <w:ins w:id="43" w:author="Janet" w:date="2013-09-30T17:02:00Z">
        <w:r w:rsidR="00A34BFF">
          <w:t>its</w:t>
        </w:r>
        <w:r w:rsidR="00A34BFF">
          <w:t xml:space="preserve"> </w:t>
        </w:r>
      </w:ins>
      <w:r>
        <w:t>own layer.  Then we can force it to be cut last.</w:t>
      </w:r>
    </w:p>
    <w:p w:rsidR="00232193" w:rsidRDefault="00232193" w:rsidP="003427D1">
      <w:pPr>
        <w:pStyle w:val="ListParagraph"/>
        <w:numPr>
          <w:ilvl w:val="0"/>
          <w:numId w:val="31"/>
        </w:numPr>
      </w:pPr>
      <w:r>
        <w:lastRenderedPageBreak/>
        <w:t xml:space="preserve">Select the outer edge, and click the dark green button </w:t>
      </w:r>
      <w:r>
        <w:rPr>
          <w:noProof/>
          <w:lang w:val="en-CA" w:eastAsia="en-CA" w:bidi="ar-SA"/>
        </w:rPr>
        <w:drawing>
          <wp:inline distT="0" distB="0" distL="0" distR="0">
            <wp:extent cx="121931" cy="11431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121931" cy="114310"/>
                    </a:xfrm>
                    <a:prstGeom prst="rect">
                      <a:avLst/>
                    </a:prstGeom>
                  </pic:spPr>
                </pic:pic>
              </a:graphicData>
            </a:graphic>
          </wp:inline>
        </w:drawing>
      </w:r>
      <w:r>
        <w:t xml:space="preserve">.  The outer edge will turn dark green, and a new layer will be added at the bottom.  </w:t>
      </w:r>
    </w:p>
    <w:p w:rsidR="00082DA8" w:rsidRDefault="00082DA8" w:rsidP="00082DA8">
      <w:pPr>
        <w:pStyle w:val="ListParagraph"/>
        <w:rPr>
          <w:i/>
        </w:rPr>
      </w:pPr>
    </w:p>
    <w:p w:rsidR="00082DA8" w:rsidRPr="00082DA8" w:rsidRDefault="00082DA8" w:rsidP="00082DA8">
      <w:pPr>
        <w:pStyle w:val="ListParagraph"/>
        <w:rPr>
          <w:i/>
        </w:rPr>
      </w:pPr>
      <w:r w:rsidRPr="00082DA8">
        <w:rPr>
          <w:i/>
        </w:rPr>
        <w:t>Ideally, this would have been caught in the design stage, and fixed in the DXF.</w:t>
      </w:r>
    </w:p>
    <w:p w:rsidR="00082DA8" w:rsidRDefault="00082DA8" w:rsidP="00082DA8">
      <w:pPr>
        <w:ind w:left="360"/>
      </w:pPr>
      <w:r>
        <w:rPr>
          <w:noProof/>
          <w:lang w:val="en-CA" w:eastAsia="en-CA" w:bidi="ar-SA"/>
        </w:rPr>
        <w:drawing>
          <wp:inline distT="0" distB="0" distL="0" distR="0">
            <wp:extent cx="2697480" cy="1499616"/>
            <wp:effectExtent l="0" t="0" r="7620" b="571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2697480" cy="1499616"/>
                    </a:xfrm>
                    <a:prstGeom prst="rect">
                      <a:avLst/>
                    </a:prstGeom>
                  </pic:spPr>
                </pic:pic>
              </a:graphicData>
            </a:graphic>
          </wp:inline>
        </w:drawing>
      </w:r>
    </w:p>
    <w:p w:rsidR="00232193" w:rsidRDefault="00232193" w:rsidP="00232193">
      <w:pPr>
        <w:pStyle w:val="ListParagraph"/>
      </w:pPr>
    </w:p>
    <w:p w:rsidR="00232193" w:rsidRDefault="00232193" w:rsidP="001A2144">
      <w:pPr>
        <w:pStyle w:val="ListParagraph"/>
        <w:ind w:left="360"/>
        <w:rPr>
          <w:noProof/>
          <w:lang w:bidi="ar-SA"/>
        </w:rPr>
      </w:pPr>
      <w:r>
        <w:t xml:space="preserve">Note the light blue line below the </w:t>
      </w:r>
      <w:r w:rsidR="00082DA8">
        <w:t xml:space="preserve">teal </w:t>
      </w:r>
      <w:r>
        <w:t>text.</w:t>
      </w:r>
      <w:r w:rsidR="00082DA8">
        <w:rPr>
          <w:noProof/>
          <w:lang w:bidi="ar-SA"/>
        </w:rPr>
        <w:t xml:space="preserve">  While strictly speaking, this is not an issue, we can clean up the design a bit by changing it to light green.  Since it gets cut at the same time as the light green layer, there’s no benefit to having it on it’s own layer.  Once we change it to light green, the light blue layer will disappear from our design.  This means there will be one less layer to set the power and speed for.</w:t>
      </w:r>
    </w:p>
    <w:p w:rsidR="00082DA8" w:rsidRDefault="00082DA8" w:rsidP="001A2144">
      <w:pPr>
        <w:pStyle w:val="ListParagraph"/>
        <w:ind w:left="360"/>
        <w:rPr>
          <w:noProof/>
          <w:lang w:bidi="ar-SA"/>
        </w:rPr>
      </w:pPr>
    </w:p>
    <w:p w:rsidR="00082DA8" w:rsidRDefault="00082DA8" w:rsidP="003427D1">
      <w:pPr>
        <w:pStyle w:val="ListParagraph"/>
        <w:numPr>
          <w:ilvl w:val="0"/>
          <w:numId w:val="31"/>
        </w:numPr>
      </w:pPr>
      <w:r>
        <w:t>Select the light blue line.  Once it’s selected,</w:t>
      </w:r>
      <w:ins w:id="44" w:author="Janet" w:date="2013-09-30T17:02:00Z">
        <w:r w:rsidR="00A34BFF">
          <w:t xml:space="preserve"> </w:t>
        </w:r>
      </w:ins>
      <w:r>
        <w:t>click the light green button.  The colour will change, and the light blue layer will disappear since there are no longer any lines with that colour.</w:t>
      </w:r>
    </w:p>
    <w:p w:rsidR="006F103F" w:rsidRPr="006F103F" w:rsidRDefault="006F103F" w:rsidP="006F103F">
      <w:pPr>
        <w:ind w:left="360"/>
        <w:rPr>
          <w:i/>
        </w:rPr>
      </w:pPr>
      <w:r w:rsidRPr="006F103F">
        <w:rPr>
          <w:i/>
        </w:rPr>
        <w:t>Q: How would you merge entire layers?  Are there any layers that can be merged?  Why?</w:t>
      </w:r>
    </w:p>
    <w:p w:rsidR="00082DA8" w:rsidRDefault="00082DA8" w:rsidP="00082DA8">
      <w:pPr>
        <w:pStyle w:val="ListParagraph"/>
      </w:pPr>
    </w:p>
    <w:p w:rsidR="00082DA8" w:rsidRDefault="006F103F" w:rsidP="00082DA8">
      <w:pPr>
        <w:pStyle w:val="ListParagraph"/>
        <w:ind w:left="360"/>
      </w:pPr>
      <w:r>
        <w:rPr>
          <w:noProof/>
          <w:lang w:val="en-CA" w:eastAsia="en-CA" w:bidi="ar-SA"/>
        </w:rPr>
        <w:drawing>
          <wp:inline distT="0" distB="0" distL="0" distR="0">
            <wp:extent cx="5157470" cy="2901077"/>
            <wp:effectExtent l="0" t="0" r="5080" b="0"/>
            <wp:docPr id="84" name="Picture 84" descr="C:\Users\thaverko\AppData\Local\Temp\SNAGHTMLe9084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haverko\AppData\Local\Temp\SNAGHTMLe908429.PNG"/>
                    <pic:cNvPicPr>
                      <a:picLocks noChangeAspect="1" noChangeArrowheads="1"/>
                    </pic:cNvPicPr>
                  </pic:nvPicPr>
                  <pic:blipFill>
                    <a:blip r:embed="rId5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157470" cy="2901077"/>
                    </a:xfrm>
                    <a:prstGeom prst="rect">
                      <a:avLst/>
                    </a:prstGeom>
                    <a:noFill/>
                    <a:ln>
                      <a:noFill/>
                    </a:ln>
                  </pic:spPr>
                </pic:pic>
              </a:graphicData>
            </a:graphic>
          </wp:inline>
        </w:drawing>
      </w:r>
    </w:p>
    <w:p w:rsidR="00082DA8" w:rsidRDefault="00082DA8" w:rsidP="00082DA8">
      <w:pPr>
        <w:pStyle w:val="ListParagraph"/>
        <w:ind w:left="360"/>
      </w:pPr>
    </w:p>
    <w:p w:rsidR="006F103F" w:rsidRDefault="006F103F" w:rsidP="006F103F">
      <w:pPr>
        <w:ind w:left="360"/>
      </w:pPr>
      <w:r>
        <w:lastRenderedPageBreak/>
        <w:t xml:space="preserve">Now we can take a look at the layer order.  Generally, the process is to have the etched layers go first, then the cuts, starting from the interior and working your way to the exterior.  For this piece, we’ll want to etch teal, </w:t>
      </w:r>
      <w:r w:rsidR="00593A0D">
        <w:t xml:space="preserve">light green, </w:t>
      </w:r>
      <w:r>
        <w:t>black, and light purple, then cut red</w:t>
      </w:r>
      <w:r w:rsidR="00593A0D">
        <w:t xml:space="preserve"> (our first inside cut)</w:t>
      </w:r>
      <w:r>
        <w:t>, then dark green</w:t>
      </w:r>
      <w:r w:rsidR="00593A0D">
        <w:t xml:space="preserve"> (our outer edge)</w:t>
      </w:r>
      <w:r>
        <w:t>.</w:t>
      </w:r>
    </w:p>
    <w:p w:rsidR="002C616A" w:rsidRDefault="006F103F" w:rsidP="003427D1">
      <w:pPr>
        <w:pStyle w:val="ListParagraph"/>
        <w:numPr>
          <w:ilvl w:val="0"/>
          <w:numId w:val="31"/>
        </w:numPr>
      </w:pPr>
      <w:r>
        <w:t>Select the layers and change the order by using the Up, Down, Top, and Bottom buttons.</w:t>
      </w:r>
    </w:p>
    <w:p w:rsidR="004271A0" w:rsidRDefault="004271A0" w:rsidP="004271A0">
      <w:pPr>
        <w:ind w:left="360"/>
      </w:pPr>
      <w:r>
        <w:rPr>
          <w:noProof/>
          <w:lang w:val="en-CA" w:eastAsia="en-CA" w:bidi="ar-SA"/>
        </w:rPr>
        <w:drawing>
          <wp:inline distT="0" distB="0" distL="0" distR="0">
            <wp:extent cx="2751059" cy="1859441"/>
            <wp:effectExtent l="0" t="0" r="0" b="762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2751059" cy="1859441"/>
                    </a:xfrm>
                    <a:prstGeom prst="rect">
                      <a:avLst/>
                    </a:prstGeom>
                  </pic:spPr>
                </pic:pic>
              </a:graphicData>
            </a:graphic>
          </wp:inline>
        </w:drawing>
      </w:r>
    </w:p>
    <w:p w:rsidR="008231D7" w:rsidRDefault="006F103F" w:rsidP="00593A0D">
      <w:pPr>
        <w:ind w:left="360"/>
        <w:rPr>
          <w:i/>
        </w:rPr>
      </w:pPr>
      <w:r>
        <w:rPr>
          <w:i/>
        </w:rPr>
        <w:t xml:space="preserve">Q: </w:t>
      </w:r>
      <w:r w:rsidRPr="006F103F">
        <w:rPr>
          <w:i/>
        </w:rPr>
        <w:t xml:space="preserve">Does the order of teal, </w:t>
      </w:r>
      <w:r w:rsidR="004271A0">
        <w:rPr>
          <w:i/>
        </w:rPr>
        <w:t xml:space="preserve">light green, </w:t>
      </w:r>
      <w:r w:rsidRPr="006F103F">
        <w:rPr>
          <w:i/>
        </w:rPr>
        <w:t>black, and light purple layers matter?</w:t>
      </w:r>
    </w:p>
    <w:p w:rsidR="004271A0" w:rsidRDefault="004271A0" w:rsidP="004271A0">
      <w:pPr>
        <w:ind w:left="360"/>
      </w:pPr>
      <w:r>
        <w:t xml:space="preserve">Once the order is correct, it’s time to review the power and speed settings.  The Power setting determines the strength of the laser, and the Speed is how fast the laser head will travel.  Both of these together affect the cut.  The correct settings are determined by the density of what you’re cutting, the thickness of the material, and the desired effect (cut or etch).  </w:t>
      </w:r>
    </w:p>
    <w:p w:rsidR="004271A0" w:rsidRDefault="004271A0" w:rsidP="004271A0">
      <w:pPr>
        <w:ind w:left="360"/>
      </w:pPr>
      <w:r>
        <w:t xml:space="preserve">Another factor that plays into the equation is the location on the laser cutter bed.  Due to the design of the optics and their distance from the laser, some spots in the bed will cut more easily </w:t>
      </w:r>
      <w:del w:id="45" w:author="Janet" w:date="2013-09-30T17:03:00Z">
        <w:r w:rsidDel="00A34BFF">
          <w:delText xml:space="preserve">then </w:delText>
        </w:r>
      </w:del>
      <w:ins w:id="46" w:author="Janet" w:date="2013-09-30T17:03:00Z">
        <w:r w:rsidR="00A34BFF">
          <w:t>than</w:t>
        </w:r>
        <w:r w:rsidR="00A34BFF">
          <w:t xml:space="preserve"> </w:t>
        </w:r>
      </w:ins>
      <w:r>
        <w:t xml:space="preserve">others.  Generally, the left side appears stronger </w:t>
      </w:r>
      <w:del w:id="47" w:author="Janet" w:date="2013-09-30T17:03:00Z">
        <w:r w:rsidDel="00A34BFF">
          <w:delText xml:space="preserve">then </w:delText>
        </w:r>
      </w:del>
      <w:ins w:id="48" w:author="Janet" w:date="2013-09-30T17:03:00Z">
        <w:r w:rsidR="00A34BFF">
          <w:t>than</w:t>
        </w:r>
        <w:r w:rsidR="00A34BFF">
          <w:t xml:space="preserve"> </w:t>
        </w:r>
      </w:ins>
      <w:r>
        <w:t>the right side.  There is no mechanism in the software to account for this.</w:t>
      </w:r>
    </w:p>
    <w:p w:rsidR="003B3930" w:rsidRDefault="003B3930" w:rsidP="004271A0">
      <w:pPr>
        <w:ind w:left="360"/>
      </w:pPr>
      <w:r w:rsidRPr="00D470AE">
        <w:rPr>
          <w:noProof/>
          <w:lang w:val="en-CA" w:eastAsia="en-CA" w:bidi="ar-SA"/>
        </w:rPr>
        <w:drawing>
          <wp:anchor distT="0" distB="0" distL="114300" distR="114300" simplePos="0" relativeHeight="251672576" behindDoc="0" locked="0" layoutInCell="1" allowOverlap="1">
            <wp:simplePos x="0" y="0"/>
            <wp:positionH relativeFrom="column">
              <wp:posOffset>-895985</wp:posOffset>
            </wp:positionH>
            <wp:positionV relativeFrom="paragraph">
              <wp:posOffset>198755</wp:posOffset>
            </wp:positionV>
            <wp:extent cx="657860" cy="657860"/>
            <wp:effectExtent l="0" t="0" r="8890" b="8890"/>
            <wp:wrapNone/>
            <wp:docPr id="86" name="Picture 41" descr="C:\Users\bedward\AppData\Local\Microsoft\Windows\Temporary Internet Files\Content.IE5\ADXAVX2A\MC90043152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bedward\AppData\Local\Microsoft\Windows\Temporary Internet Files\Content.IE5\ADXAVX2A\MC900431529[1].png"/>
                    <pic:cNvPicPr>
                      <a:picLocks noChangeAspect="1" noChangeArrowheads="1"/>
                    </pic:cNvPicPr>
                  </pic:nvPicPr>
                  <pic:blipFill>
                    <a:blip r:embed="rId2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57860" cy="657860"/>
                    </a:xfrm>
                    <a:prstGeom prst="rect">
                      <a:avLst/>
                    </a:prstGeom>
                    <a:noFill/>
                    <a:ln w="9525">
                      <a:noFill/>
                      <a:miter lim="800000"/>
                      <a:headEnd/>
                      <a:tailEnd/>
                    </a:ln>
                  </pic:spPr>
                </pic:pic>
              </a:graphicData>
            </a:graphic>
          </wp:anchor>
        </w:drawing>
      </w:r>
      <w:r>
        <w:t>The best way to determine what settings to use is to have a piece of test material.  Then run a test pattern of small circles, all with different speeds and powers.</w:t>
      </w:r>
    </w:p>
    <w:p w:rsidR="003B3930" w:rsidRDefault="003B3930" w:rsidP="004271A0">
      <w:pPr>
        <w:ind w:left="360"/>
        <w:rPr>
          <w:b/>
        </w:rPr>
      </w:pPr>
      <w:r w:rsidRPr="003B3930">
        <w:rPr>
          <w:b/>
        </w:rPr>
        <w:t xml:space="preserve">NOTE: Do not set the power </w:t>
      </w:r>
      <w:del w:id="49" w:author="Janet" w:date="2013-09-30T17:03:00Z">
        <w:r w:rsidRPr="003B3930" w:rsidDel="00A34BFF">
          <w:rPr>
            <w:b/>
          </w:rPr>
          <w:delText xml:space="preserve">highter </w:delText>
        </w:r>
      </w:del>
      <w:ins w:id="50" w:author="Janet" w:date="2013-09-30T17:03:00Z">
        <w:r w:rsidR="00A34BFF">
          <w:rPr>
            <w:b/>
          </w:rPr>
          <w:t>higher</w:t>
        </w:r>
        <w:r w:rsidR="00A34BFF" w:rsidRPr="003B3930">
          <w:rPr>
            <w:b/>
          </w:rPr>
          <w:t xml:space="preserve"> </w:t>
        </w:r>
      </w:ins>
      <w:del w:id="51" w:author="Janet" w:date="2013-09-30T17:03:00Z">
        <w:r w:rsidRPr="003B3930" w:rsidDel="00A34BFF">
          <w:rPr>
            <w:b/>
          </w:rPr>
          <w:delText xml:space="preserve">then </w:delText>
        </w:r>
      </w:del>
      <w:ins w:id="52" w:author="Janet" w:date="2013-09-30T17:03:00Z">
        <w:r w:rsidR="00A34BFF">
          <w:rPr>
            <w:b/>
          </w:rPr>
          <w:t>than</w:t>
        </w:r>
        <w:r w:rsidR="00A34BFF" w:rsidRPr="003B3930">
          <w:rPr>
            <w:b/>
          </w:rPr>
          <w:t xml:space="preserve"> </w:t>
        </w:r>
      </w:ins>
      <w:r w:rsidRPr="003B3930">
        <w:rPr>
          <w:b/>
        </w:rPr>
        <w:t>80.  It will cause undue stress on the laser tube, and shorten its life.</w:t>
      </w:r>
    </w:p>
    <w:p w:rsidR="003B3930" w:rsidRPr="003B3930" w:rsidRDefault="003B3930" w:rsidP="004271A0">
      <w:pPr>
        <w:ind w:left="360"/>
      </w:pPr>
      <w:r w:rsidRPr="003B3930">
        <w:t>Luckily, laser cutter users have been keeping track of settings for various material</w:t>
      </w:r>
      <w:ins w:id="53" w:author="Janet" w:date="2013-09-30T17:03:00Z">
        <w:r w:rsidR="00A34BFF">
          <w:t>s</w:t>
        </w:r>
      </w:ins>
      <w:r w:rsidRPr="003B3930">
        <w:t>.  This information is on the wiki at:</w:t>
      </w:r>
    </w:p>
    <w:p w:rsidR="003B3930" w:rsidRPr="003B3930" w:rsidRDefault="0001350F" w:rsidP="004271A0">
      <w:pPr>
        <w:ind w:left="360"/>
        <w:rPr>
          <w:i/>
        </w:rPr>
      </w:pPr>
      <w:hyperlink r:id="rId56" w:history="1">
        <w:r w:rsidR="003B3930" w:rsidRPr="003B3930">
          <w:rPr>
            <w:rStyle w:val="Hyperlink"/>
          </w:rPr>
          <w:t>https://vancouver.hackspace.ca/doku.php?id=laser_cutter_settings</w:t>
        </w:r>
      </w:hyperlink>
    </w:p>
    <w:p w:rsidR="007A2786" w:rsidRDefault="007A2786" w:rsidP="003427D1">
      <w:pPr>
        <w:pStyle w:val="ListParagraph"/>
        <w:numPr>
          <w:ilvl w:val="0"/>
          <w:numId w:val="31"/>
        </w:numPr>
      </w:pPr>
      <w:r>
        <w:t>For the layers that will be etched, set the Speed to 40 and the Power to 10.</w:t>
      </w:r>
    </w:p>
    <w:p w:rsidR="007A2786" w:rsidRDefault="007A2786" w:rsidP="003427D1">
      <w:pPr>
        <w:pStyle w:val="ListParagraph"/>
        <w:numPr>
          <w:ilvl w:val="0"/>
          <w:numId w:val="31"/>
        </w:numPr>
      </w:pPr>
      <w:r>
        <w:t>For the layers that will be cut, set the Speed to 35 and the Power to 35.</w:t>
      </w:r>
    </w:p>
    <w:p w:rsidR="007A2786" w:rsidRDefault="007A2786" w:rsidP="007A2786">
      <w:pPr>
        <w:pStyle w:val="ListParagraph"/>
        <w:ind w:left="360"/>
      </w:pPr>
      <w:r>
        <w:rPr>
          <w:noProof/>
          <w:lang w:val="en-CA" w:eastAsia="en-CA" w:bidi="ar-SA"/>
        </w:rPr>
        <w:lastRenderedPageBreak/>
        <w:drawing>
          <wp:inline distT="0" distB="0" distL="0" distR="0">
            <wp:extent cx="2728197" cy="1813717"/>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2728197" cy="1813717"/>
                    </a:xfrm>
                    <a:prstGeom prst="rect">
                      <a:avLst/>
                    </a:prstGeom>
                  </pic:spPr>
                </pic:pic>
              </a:graphicData>
            </a:graphic>
          </wp:inline>
        </w:drawing>
      </w:r>
    </w:p>
    <w:p w:rsidR="007A2786" w:rsidRDefault="007A2786" w:rsidP="007A2786">
      <w:pPr>
        <w:pStyle w:val="ListParagraph"/>
        <w:ind w:left="360"/>
      </w:pPr>
    </w:p>
    <w:p w:rsidR="008231D7" w:rsidRDefault="008231D7" w:rsidP="003427D1">
      <w:pPr>
        <w:pStyle w:val="ListParagraph"/>
        <w:numPr>
          <w:ilvl w:val="0"/>
          <w:numId w:val="31"/>
        </w:numPr>
      </w:pPr>
      <w:r>
        <w:t xml:space="preserve">Once the file looks correct, save it to your personal folder.  </w:t>
      </w:r>
    </w:p>
    <w:p w:rsidR="003427D1" w:rsidRDefault="003427D1" w:rsidP="003427D1">
      <w:pPr>
        <w:pStyle w:val="ListParagraph"/>
      </w:pPr>
    </w:p>
    <w:p w:rsidR="003427D1" w:rsidRPr="00643212" w:rsidRDefault="003427D1" w:rsidP="003427D1">
      <w:pPr>
        <w:pStyle w:val="Heading2"/>
      </w:pPr>
      <w:bookmarkStart w:id="54" w:name="_Toc368061690"/>
      <w:r>
        <w:t>Cutting</w:t>
      </w:r>
      <w:bookmarkEnd w:id="54"/>
    </w:p>
    <w:p w:rsidR="003427D1" w:rsidRDefault="003427D1" w:rsidP="007A2786">
      <w:pPr>
        <w:ind w:left="720"/>
      </w:pPr>
    </w:p>
    <w:p w:rsidR="008231D7" w:rsidRDefault="007A2786" w:rsidP="007A2786">
      <w:pPr>
        <w:ind w:left="360"/>
      </w:pPr>
      <w:r>
        <w:t xml:space="preserve">Now we are ready to download the job to the laser cutter.  </w:t>
      </w:r>
    </w:p>
    <w:p w:rsidR="008231D7" w:rsidRDefault="008231D7" w:rsidP="007A2786">
      <w:pPr>
        <w:pStyle w:val="ListParagraph"/>
        <w:numPr>
          <w:ilvl w:val="0"/>
          <w:numId w:val="33"/>
        </w:numPr>
      </w:pPr>
      <w:r>
        <w:t>Click the Download button to load the file to the laser cutter</w:t>
      </w:r>
      <w:r w:rsidR="007A2786">
        <w:t xml:space="preserve"> </w:t>
      </w:r>
      <w:r w:rsidR="007A2786">
        <w:rPr>
          <w:noProof/>
          <w:lang w:val="en-CA" w:eastAsia="en-CA" w:bidi="ar-SA"/>
        </w:rPr>
        <w:drawing>
          <wp:inline distT="0" distB="0" distL="0" distR="0">
            <wp:extent cx="640136" cy="274344"/>
            <wp:effectExtent l="0" t="0" r="762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640136" cy="274344"/>
                    </a:xfrm>
                    <a:prstGeom prst="rect">
                      <a:avLst/>
                    </a:prstGeom>
                  </pic:spPr>
                </pic:pic>
              </a:graphicData>
            </a:graphic>
          </wp:inline>
        </w:drawing>
      </w:r>
      <w:r>
        <w:t>.</w:t>
      </w:r>
    </w:p>
    <w:p w:rsidR="007A2786" w:rsidRDefault="007A2786" w:rsidP="007A2786">
      <w:pPr>
        <w:pStyle w:val="ListParagraph"/>
      </w:pPr>
    </w:p>
    <w:p w:rsidR="007A2786" w:rsidRDefault="007A2786" w:rsidP="007A2786">
      <w:pPr>
        <w:pStyle w:val="ListParagraph"/>
        <w:numPr>
          <w:ilvl w:val="0"/>
          <w:numId w:val="33"/>
        </w:numPr>
      </w:pPr>
      <w:r>
        <w:t xml:space="preserve">From the Download Document screen, click the Download Document button.  </w:t>
      </w:r>
    </w:p>
    <w:p w:rsidR="008231D7" w:rsidRDefault="008231D7" w:rsidP="008231D7">
      <w:pPr>
        <w:pStyle w:val="ListParagraph"/>
      </w:pPr>
    </w:p>
    <w:p w:rsidR="007A2786" w:rsidRDefault="007A2786" w:rsidP="008231D7">
      <w:pPr>
        <w:pStyle w:val="ListParagraph"/>
      </w:pPr>
      <w:r>
        <w:rPr>
          <w:noProof/>
          <w:lang w:val="en-CA" w:eastAsia="en-CA" w:bidi="ar-SA"/>
        </w:rPr>
        <w:drawing>
          <wp:inline distT="0" distB="0" distL="0" distR="0">
            <wp:extent cx="2624328" cy="2112264"/>
            <wp:effectExtent l="0" t="0" r="5080" b="2540"/>
            <wp:docPr id="89" name="Picture 89" descr="C:\Users\thaverko\AppData\Local\Temp\SNAGHTMLf13cd5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haverko\AppData\Local\Temp\SNAGHTMLf13cd5b.PNG"/>
                    <pic:cNvPicPr>
                      <a:picLocks noChangeAspect="1" noChangeArrowheads="1"/>
                    </pic:cNvPicPr>
                  </pic:nvPicPr>
                  <pic:blipFill>
                    <a:blip r:embed="rId5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624328" cy="2112264"/>
                    </a:xfrm>
                    <a:prstGeom prst="rect">
                      <a:avLst/>
                    </a:prstGeom>
                    <a:noFill/>
                    <a:ln>
                      <a:noFill/>
                    </a:ln>
                  </pic:spPr>
                </pic:pic>
              </a:graphicData>
            </a:graphic>
          </wp:inline>
        </w:drawing>
      </w:r>
    </w:p>
    <w:p w:rsidR="007A2786" w:rsidRDefault="007A2786" w:rsidP="008231D7">
      <w:pPr>
        <w:pStyle w:val="ListParagraph"/>
      </w:pPr>
    </w:p>
    <w:p w:rsidR="008231D7" w:rsidRDefault="007A2786" w:rsidP="007A2786">
      <w:pPr>
        <w:pStyle w:val="ListParagraph"/>
        <w:numPr>
          <w:ilvl w:val="0"/>
          <w:numId w:val="33"/>
        </w:numPr>
      </w:pPr>
      <w:r>
        <w:t xml:space="preserve">Once the download is </w:t>
      </w:r>
      <w:del w:id="55" w:author="Janet" w:date="2013-09-30T17:04:00Z">
        <w:r w:rsidDel="00A34BFF">
          <w:delText>compelet</w:delText>
        </w:r>
      </w:del>
      <w:ins w:id="56" w:author="Janet" w:date="2013-09-30T17:04:00Z">
        <w:r w:rsidR="00A34BFF">
          <w:t>complete</w:t>
        </w:r>
      </w:ins>
      <w:r>
        <w:t>, c</w:t>
      </w:r>
      <w:r w:rsidR="008231D7">
        <w:t>lick the Run Box button</w:t>
      </w:r>
      <w:r>
        <w:t xml:space="preserve"> </w:t>
      </w:r>
      <w:r>
        <w:rPr>
          <w:noProof/>
          <w:lang w:val="en-CA" w:eastAsia="en-CA" w:bidi="ar-SA"/>
        </w:rPr>
        <w:drawing>
          <wp:inline distT="0" distB="0" distL="0" distR="0">
            <wp:extent cx="640136" cy="274344"/>
            <wp:effectExtent l="0" t="0" r="762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640136" cy="274344"/>
                    </a:xfrm>
                    <a:prstGeom prst="rect">
                      <a:avLst/>
                    </a:prstGeom>
                  </pic:spPr>
                </pic:pic>
              </a:graphicData>
            </a:graphic>
          </wp:inline>
        </w:drawing>
      </w:r>
      <w:r w:rsidR="008231D7">
        <w:t xml:space="preserve">.  This will </w:t>
      </w:r>
      <w:r>
        <w:t>use the laser pointer on the laser cutter head to draw the outline of the extents of the job.  If these extents run over the edge of your material, you should reposition the material</w:t>
      </w:r>
      <w:r w:rsidR="008231D7">
        <w:t>.  This is a good chance to catch any mistakes involving material placement or scale.</w:t>
      </w:r>
    </w:p>
    <w:p w:rsidR="008231D7" w:rsidRDefault="008231D7" w:rsidP="008231D7">
      <w:pPr>
        <w:pStyle w:val="ListParagraph"/>
      </w:pPr>
    </w:p>
    <w:p w:rsidR="008231D7" w:rsidRDefault="008231D7" w:rsidP="007A2786">
      <w:pPr>
        <w:pStyle w:val="ListParagraph"/>
        <w:numPr>
          <w:ilvl w:val="0"/>
          <w:numId w:val="33"/>
        </w:numPr>
      </w:pPr>
      <w:r>
        <w:lastRenderedPageBreak/>
        <w:t xml:space="preserve">If the Run Box extents look correct, then click the </w:t>
      </w:r>
      <w:r w:rsidR="00F46D12">
        <w:t>Start</w:t>
      </w:r>
      <w:r>
        <w:t xml:space="preserve"> button</w:t>
      </w:r>
      <w:r w:rsidR="00F46D12">
        <w:t xml:space="preserve"> </w:t>
      </w:r>
      <w:r w:rsidR="00F46D12">
        <w:rPr>
          <w:noProof/>
          <w:lang w:val="en-CA" w:eastAsia="en-CA" w:bidi="ar-SA"/>
        </w:rPr>
        <w:drawing>
          <wp:inline distT="0" distB="0" distL="0" distR="0">
            <wp:extent cx="640136" cy="274344"/>
            <wp:effectExtent l="0" t="0" r="762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640136" cy="274344"/>
                    </a:xfrm>
                    <a:prstGeom prst="rect">
                      <a:avLst/>
                    </a:prstGeom>
                  </pic:spPr>
                </pic:pic>
              </a:graphicData>
            </a:graphic>
          </wp:inline>
        </w:drawing>
      </w:r>
      <w:r>
        <w:t>.  This will start the laser cutter, and cut the material.</w:t>
      </w:r>
      <w:r w:rsidR="00AF23CB">
        <w:t xml:space="preserve">  </w:t>
      </w:r>
    </w:p>
    <w:p w:rsidR="00AF23CB" w:rsidRDefault="00AF23CB" w:rsidP="00AF23CB">
      <w:pPr>
        <w:pStyle w:val="ListParagraph"/>
      </w:pPr>
      <w:r w:rsidRPr="00D470AE">
        <w:rPr>
          <w:noProof/>
          <w:lang w:val="en-CA" w:eastAsia="en-CA" w:bidi="ar-SA"/>
        </w:rPr>
        <w:drawing>
          <wp:anchor distT="0" distB="0" distL="114300" distR="114300" simplePos="0" relativeHeight="251670528" behindDoc="0" locked="0" layoutInCell="1" allowOverlap="1">
            <wp:simplePos x="0" y="0"/>
            <wp:positionH relativeFrom="column">
              <wp:posOffset>-697865</wp:posOffset>
            </wp:positionH>
            <wp:positionV relativeFrom="paragraph">
              <wp:posOffset>81915</wp:posOffset>
            </wp:positionV>
            <wp:extent cx="657860" cy="657860"/>
            <wp:effectExtent l="0" t="0" r="8890" b="8890"/>
            <wp:wrapNone/>
            <wp:docPr id="11" name="Picture 41" descr="C:\Users\bedward\AppData\Local\Microsoft\Windows\Temporary Internet Files\Content.IE5\ADXAVX2A\MC90043152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bedward\AppData\Local\Microsoft\Windows\Temporary Internet Files\Content.IE5\ADXAVX2A\MC900431529[1].png"/>
                    <pic:cNvPicPr>
                      <a:picLocks noChangeAspect="1" noChangeArrowheads="1"/>
                    </pic:cNvPicPr>
                  </pic:nvPicPr>
                  <pic:blipFill>
                    <a:blip r:embed="rId2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57860" cy="657860"/>
                    </a:xfrm>
                    <a:prstGeom prst="rect">
                      <a:avLst/>
                    </a:prstGeom>
                    <a:noFill/>
                    <a:ln w="9525">
                      <a:noFill/>
                      <a:miter lim="800000"/>
                      <a:headEnd/>
                      <a:tailEnd/>
                    </a:ln>
                  </pic:spPr>
                </pic:pic>
              </a:graphicData>
            </a:graphic>
          </wp:anchor>
        </w:drawing>
      </w:r>
    </w:p>
    <w:p w:rsidR="00AF23CB" w:rsidRPr="00AF23CB" w:rsidRDefault="00AF23CB" w:rsidP="00AF23CB">
      <w:pPr>
        <w:ind w:left="360"/>
        <w:rPr>
          <w:b/>
        </w:rPr>
      </w:pPr>
      <w:r w:rsidRPr="00AF23CB">
        <w:rPr>
          <w:b/>
        </w:rPr>
        <w:t>Do not leave the laser unattended</w:t>
      </w:r>
      <w:r w:rsidR="004271A0">
        <w:rPr>
          <w:b/>
        </w:rPr>
        <w:t>.  Not even for a second</w:t>
      </w:r>
      <w:r w:rsidRPr="00AF23CB">
        <w:rPr>
          <w:b/>
        </w:rPr>
        <w:t>.  Watch the job the entire time.</w:t>
      </w:r>
    </w:p>
    <w:p w:rsidR="008231D7" w:rsidRPr="00622B1C" w:rsidRDefault="008231D7" w:rsidP="00622B1C">
      <w:pPr>
        <w:ind w:left="360"/>
        <w:rPr>
          <w:b/>
        </w:rPr>
      </w:pPr>
      <w:r>
        <w:t>NOTE: If you notice a problem with the way that your cut is going (perhaps the layers are out of order and the material has fallen through the grate, or the scale is off), the job can be safely aborted by clicking the Stop button</w:t>
      </w:r>
      <w:r w:rsidR="00F46D12">
        <w:t xml:space="preserve"> </w:t>
      </w:r>
      <w:r w:rsidR="00C74B01">
        <w:rPr>
          <w:noProof/>
          <w:lang w:val="en-CA" w:eastAsia="en-CA" w:bidi="ar-SA"/>
        </w:rPr>
        <w:drawing>
          <wp:inline distT="0" distB="0" distL="0" distR="0">
            <wp:extent cx="640136" cy="274344"/>
            <wp:effectExtent l="0" t="0" r="762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640136" cy="274344"/>
                    </a:xfrm>
                    <a:prstGeom prst="rect">
                      <a:avLst/>
                    </a:prstGeom>
                  </pic:spPr>
                </pic:pic>
              </a:graphicData>
            </a:graphic>
          </wp:inline>
        </w:drawing>
      </w:r>
      <w:r>
        <w:t xml:space="preserve">.  </w:t>
      </w:r>
      <w:r w:rsidRPr="00622B1C">
        <w:rPr>
          <w:b/>
        </w:rPr>
        <w:t>Do not hit the emergency stop button, do not turn the key off, and do not shut down the power to the laser!</w:t>
      </w:r>
      <w:r w:rsidR="00C74B01">
        <w:rPr>
          <w:b/>
        </w:rPr>
        <w:t xml:space="preserve">  The emergency stop button is only for emergencies.</w:t>
      </w:r>
    </w:p>
    <w:p w:rsidR="00622B1C" w:rsidRDefault="00683F7B" w:rsidP="00622B1C">
      <w:pPr>
        <w:pStyle w:val="ListParagraph"/>
      </w:pPr>
      <w:r>
        <w:rPr>
          <w:noProof/>
          <w:lang w:val="en-CA" w:eastAsia="en-CA" w:bidi="ar-SA"/>
        </w:rPr>
        <w:drawing>
          <wp:inline distT="0" distB="0" distL="0" distR="0">
            <wp:extent cx="4023360" cy="3017520"/>
            <wp:effectExtent l="0" t="0" r="0" b="0"/>
            <wp:docPr id="27" name="Picture 27" descr="C:\Users\thaverko\Dropbox\Camera Uploads\2013-09-17 19.13.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haverko\Dropbox\Camera Uploads\2013-09-17 19.13.02.jpg"/>
                    <pic:cNvPicPr>
                      <a:picLocks noChangeAspect="1" noChangeArrowheads="1"/>
                    </pic:cNvPicPr>
                  </pic:nvPicPr>
                  <pic:blipFill>
                    <a:blip r:embed="rId6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023360" cy="3017520"/>
                    </a:xfrm>
                    <a:prstGeom prst="rect">
                      <a:avLst/>
                    </a:prstGeom>
                    <a:noFill/>
                    <a:ln>
                      <a:noFill/>
                    </a:ln>
                  </pic:spPr>
                </pic:pic>
              </a:graphicData>
            </a:graphic>
          </wp:inline>
        </w:drawing>
      </w:r>
    </w:p>
    <w:p w:rsidR="00683F7B" w:rsidRDefault="00683F7B" w:rsidP="00622B1C">
      <w:pPr>
        <w:pStyle w:val="ListParagraph"/>
      </w:pPr>
    </w:p>
    <w:p w:rsidR="00622B1C" w:rsidRDefault="00C74B01" w:rsidP="007A2786">
      <w:pPr>
        <w:pStyle w:val="ListParagraph"/>
        <w:numPr>
          <w:ilvl w:val="0"/>
          <w:numId w:val="33"/>
        </w:numPr>
      </w:pPr>
      <w:r w:rsidRPr="00D470AE">
        <w:rPr>
          <w:noProof/>
          <w:lang w:val="en-CA" w:eastAsia="en-CA" w:bidi="ar-SA"/>
        </w:rPr>
        <w:drawing>
          <wp:anchor distT="0" distB="0" distL="114300" distR="114300" simplePos="0" relativeHeight="251674624" behindDoc="0" locked="0" layoutInCell="1" allowOverlap="1">
            <wp:simplePos x="0" y="0"/>
            <wp:positionH relativeFrom="column">
              <wp:posOffset>-697865</wp:posOffset>
            </wp:positionH>
            <wp:positionV relativeFrom="paragraph">
              <wp:posOffset>206375</wp:posOffset>
            </wp:positionV>
            <wp:extent cx="657860" cy="657860"/>
            <wp:effectExtent l="0" t="0" r="8890" b="8890"/>
            <wp:wrapNone/>
            <wp:docPr id="93" name="Picture 41" descr="C:\Users\bedward\AppData\Local\Microsoft\Windows\Temporary Internet Files\Content.IE5\ADXAVX2A\MC90043152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bedward\AppData\Local\Microsoft\Windows\Temporary Internet Files\Content.IE5\ADXAVX2A\MC900431529[1].png"/>
                    <pic:cNvPicPr>
                      <a:picLocks noChangeAspect="1" noChangeArrowheads="1"/>
                    </pic:cNvPicPr>
                  </pic:nvPicPr>
                  <pic:blipFill>
                    <a:blip r:embed="rId2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57860" cy="657860"/>
                    </a:xfrm>
                    <a:prstGeom prst="rect">
                      <a:avLst/>
                    </a:prstGeom>
                    <a:noFill/>
                    <a:ln w="9525">
                      <a:noFill/>
                      <a:miter lim="800000"/>
                      <a:headEnd/>
                      <a:tailEnd/>
                    </a:ln>
                  </pic:spPr>
                </pic:pic>
              </a:graphicData>
            </a:graphic>
          </wp:anchor>
        </w:drawing>
      </w:r>
      <w:r w:rsidR="00622B1C">
        <w:t xml:space="preserve">Once the job has been completed, the laser will </w:t>
      </w:r>
      <w:r>
        <w:t>beep and return to its starting position</w:t>
      </w:r>
      <w:r w:rsidR="00622B1C">
        <w:t>.  It’s now safe to retrieve the piece.</w:t>
      </w:r>
    </w:p>
    <w:p w:rsidR="00C74B01" w:rsidRPr="00C74B01" w:rsidRDefault="00C74B01" w:rsidP="00C74B01">
      <w:pPr>
        <w:ind w:left="360"/>
        <w:rPr>
          <w:b/>
        </w:rPr>
      </w:pPr>
      <w:r w:rsidRPr="00C74B01">
        <w:rPr>
          <w:b/>
        </w:rPr>
        <w:t>Do not lift the lid until this happens.</w:t>
      </w:r>
    </w:p>
    <w:p w:rsidR="0012650F" w:rsidRDefault="00683F7B" w:rsidP="0012650F">
      <w:pPr>
        <w:pStyle w:val="ListParagraph"/>
      </w:pPr>
      <w:r>
        <w:rPr>
          <w:noProof/>
          <w:lang w:val="en-CA" w:eastAsia="en-CA" w:bidi="ar-SA"/>
        </w:rPr>
        <w:lastRenderedPageBreak/>
        <w:drawing>
          <wp:inline distT="0" distB="0" distL="0" distR="0">
            <wp:extent cx="3072384" cy="4087368"/>
            <wp:effectExtent l="0" t="0" r="0" b="8890"/>
            <wp:docPr id="28" name="Picture 28" descr="C:\Users\thaverko\Dropbox\Camera Uploads\2013-09-17 19.32.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haverko\Dropbox\Camera Uploads\2013-09-17 19.32.42.jpg"/>
                    <pic:cNvPicPr>
                      <a:picLocks noChangeAspect="1" noChangeArrowheads="1"/>
                    </pic:cNvPicPr>
                  </pic:nvPicPr>
                  <pic:blipFill>
                    <a:blip r:embed="rId6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072384" cy="4087368"/>
                    </a:xfrm>
                    <a:prstGeom prst="rect">
                      <a:avLst/>
                    </a:prstGeom>
                    <a:noFill/>
                    <a:ln>
                      <a:noFill/>
                    </a:ln>
                  </pic:spPr>
                </pic:pic>
              </a:graphicData>
            </a:graphic>
          </wp:inline>
        </w:drawing>
      </w:r>
    </w:p>
    <w:p w:rsidR="00023410" w:rsidRDefault="00023410" w:rsidP="00023410">
      <w:pPr>
        <w:pStyle w:val="Heading2"/>
      </w:pPr>
      <w:bookmarkStart w:id="57" w:name="_Toc368061691"/>
      <w:r>
        <w:t>Shutting Down the Laser</w:t>
      </w:r>
      <w:bookmarkEnd w:id="57"/>
    </w:p>
    <w:p w:rsidR="00C1344C" w:rsidRDefault="00C1344C" w:rsidP="00C1344C"/>
    <w:p w:rsidR="00C1344C" w:rsidRDefault="00C1344C" w:rsidP="00C1344C">
      <w:r>
        <w:t>Now that the work is done, we can begin to wrap things up.</w:t>
      </w:r>
    </w:p>
    <w:p w:rsidR="00C1344C" w:rsidRDefault="00023410" w:rsidP="00C1344C">
      <w:pPr>
        <w:pStyle w:val="ListParagraph"/>
        <w:numPr>
          <w:ilvl w:val="0"/>
          <w:numId w:val="19"/>
        </w:numPr>
      </w:pPr>
      <w:r>
        <w:t>Clean up</w:t>
      </w:r>
      <w:r w:rsidR="00C1344C">
        <w:t>!</w:t>
      </w:r>
      <w:r>
        <w:t xml:space="preserve"> </w:t>
      </w:r>
      <w:r w:rsidR="00C1344C">
        <w:t xml:space="preserve"> Since</w:t>
      </w:r>
      <w:r>
        <w:t xml:space="preserve"> you wait the five minutes for the laser to cool do</w:t>
      </w:r>
      <w:r w:rsidR="00C1344C">
        <w:t>wn anyway, this is a perfect opportunity to:</w:t>
      </w:r>
    </w:p>
    <w:p w:rsidR="00023410" w:rsidRDefault="00023410" w:rsidP="00C1344C">
      <w:pPr>
        <w:pStyle w:val="ListParagraph"/>
        <w:numPr>
          <w:ilvl w:val="0"/>
          <w:numId w:val="20"/>
        </w:numPr>
      </w:pPr>
      <w:r>
        <w:t xml:space="preserve">Remove all your scraps from the bed and </w:t>
      </w:r>
      <w:del w:id="58" w:author="Janet" w:date="2013-09-30T17:04:00Z">
        <w:r w:rsidDel="00A34BFF">
          <w:delText xml:space="preserve">catchement </w:delText>
        </w:r>
      </w:del>
      <w:ins w:id="59" w:author="Janet" w:date="2013-09-30T17:04:00Z">
        <w:r w:rsidR="00A34BFF">
          <w:t>catchment</w:t>
        </w:r>
        <w:r w:rsidR="00A34BFF">
          <w:t xml:space="preserve"> </w:t>
        </w:r>
      </w:ins>
      <w:r>
        <w:t>tray</w:t>
      </w:r>
      <w:r w:rsidR="00C1344C">
        <w:t>.</w:t>
      </w:r>
    </w:p>
    <w:p w:rsidR="00C1344C" w:rsidRDefault="00C1344C" w:rsidP="00C1344C">
      <w:pPr>
        <w:pStyle w:val="ListParagraph"/>
        <w:numPr>
          <w:ilvl w:val="0"/>
          <w:numId w:val="20"/>
        </w:numPr>
      </w:pPr>
      <w:r>
        <w:t>Put back any calipers, or other tools that have found their way into the laser room.</w:t>
      </w:r>
    </w:p>
    <w:p w:rsidR="005B3E3F" w:rsidRDefault="00C1344C" w:rsidP="00C1344C">
      <w:pPr>
        <w:pStyle w:val="ListParagraph"/>
        <w:numPr>
          <w:ilvl w:val="0"/>
          <w:numId w:val="20"/>
        </w:numPr>
      </w:pPr>
      <w:r>
        <w:t>Eject your USB stick.</w:t>
      </w:r>
    </w:p>
    <w:p w:rsidR="00C1344C" w:rsidRDefault="00C1344C" w:rsidP="00C1344C">
      <w:pPr>
        <w:pStyle w:val="ListParagraph"/>
        <w:numPr>
          <w:ilvl w:val="0"/>
          <w:numId w:val="20"/>
        </w:numPr>
      </w:pPr>
      <w:r>
        <w:t>Put back the laser safety glasses.  Clean them if they’re dirty!</w:t>
      </w:r>
    </w:p>
    <w:p w:rsidR="00C1344C" w:rsidRDefault="00C1344C" w:rsidP="00C1344C">
      <w:pPr>
        <w:pStyle w:val="ListParagraph"/>
        <w:ind w:left="1080"/>
      </w:pPr>
    </w:p>
    <w:p w:rsidR="00C1344C" w:rsidRDefault="00C1344C" w:rsidP="00C1344C">
      <w:pPr>
        <w:pStyle w:val="ListParagraph"/>
        <w:numPr>
          <w:ilvl w:val="0"/>
          <w:numId w:val="19"/>
        </w:numPr>
      </w:pPr>
      <w:r>
        <w:t>Power down the computer.</w:t>
      </w:r>
    </w:p>
    <w:p w:rsidR="00C1344C" w:rsidRDefault="00C1344C" w:rsidP="00C1344C">
      <w:pPr>
        <w:pStyle w:val="ListParagraph"/>
      </w:pPr>
    </w:p>
    <w:p w:rsidR="00C1344C" w:rsidRDefault="00C1344C" w:rsidP="00C1344C">
      <w:pPr>
        <w:pStyle w:val="ListParagraph"/>
        <w:numPr>
          <w:ilvl w:val="0"/>
          <w:numId w:val="19"/>
        </w:numPr>
      </w:pPr>
      <w:r>
        <w:t>Shutdown the exterior fan.</w:t>
      </w:r>
      <w:r w:rsidR="00462DF1">
        <w:t xml:space="preserve">  This is the toggle switch by the door.</w:t>
      </w:r>
    </w:p>
    <w:p w:rsidR="00462DF1" w:rsidRDefault="00462DF1" w:rsidP="00462DF1">
      <w:pPr>
        <w:pStyle w:val="ListParagraph"/>
      </w:pPr>
    </w:p>
    <w:p w:rsidR="00C74B01" w:rsidRDefault="005B3E3F" w:rsidP="00C74B01">
      <w:pPr>
        <w:pStyle w:val="ListParagraph"/>
        <w:numPr>
          <w:ilvl w:val="0"/>
          <w:numId w:val="19"/>
        </w:numPr>
      </w:pPr>
      <w:r>
        <w:t xml:space="preserve">If </w:t>
      </w:r>
      <w:r w:rsidRPr="005B3E3F">
        <w:rPr>
          <w:b/>
        </w:rPr>
        <w:t>at least</w:t>
      </w:r>
      <w:r>
        <w:t xml:space="preserve"> 5 minutes has passed, turn </w:t>
      </w:r>
      <w:r w:rsidR="00C74B01">
        <w:t xml:space="preserve">the </w:t>
      </w:r>
      <w:del w:id="60" w:author="Janet" w:date="2013-09-30T17:04:00Z">
        <w:r w:rsidR="00C74B01" w:rsidDel="00A34BFF">
          <w:delText xml:space="preserve">the </w:delText>
        </w:r>
      </w:del>
      <w:r w:rsidR="00C74B01">
        <w:t>laser cutter key to off.</w:t>
      </w:r>
    </w:p>
    <w:p w:rsidR="00C74B01" w:rsidRDefault="00C74B01" w:rsidP="00C74B01">
      <w:pPr>
        <w:pStyle w:val="ListParagraph"/>
      </w:pPr>
    </w:p>
    <w:p w:rsidR="005B3E3F" w:rsidRDefault="00C74B01" w:rsidP="00C1344C">
      <w:pPr>
        <w:pStyle w:val="ListParagraph"/>
        <w:numPr>
          <w:ilvl w:val="0"/>
          <w:numId w:val="19"/>
        </w:numPr>
      </w:pPr>
      <w:r>
        <w:t xml:space="preserve">Turn </w:t>
      </w:r>
      <w:r w:rsidR="005B3E3F">
        <w:t>the power switch on the transformer box to Off.</w:t>
      </w:r>
    </w:p>
    <w:p w:rsidR="00462DF1" w:rsidRDefault="00462DF1" w:rsidP="00462DF1">
      <w:pPr>
        <w:pStyle w:val="ListParagraph"/>
      </w:pPr>
    </w:p>
    <w:p w:rsidR="00C74B01" w:rsidRDefault="00C74B01">
      <w:pPr>
        <w:jc w:val="both"/>
        <w:rPr>
          <w:smallCaps/>
          <w:sz w:val="48"/>
          <w:szCs w:val="48"/>
        </w:rPr>
      </w:pPr>
      <w:r>
        <w:lastRenderedPageBreak/>
        <w:br w:type="page"/>
      </w:r>
    </w:p>
    <w:p w:rsidR="00560920" w:rsidRDefault="00560920" w:rsidP="00560920">
      <w:pPr>
        <w:pStyle w:val="Heading1"/>
      </w:pPr>
      <w:bookmarkStart w:id="61" w:name="_Toc368061692"/>
      <w:r>
        <w:lastRenderedPageBreak/>
        <w:t>Advanced Techniques</w:t>
      </w:r>
      <w:bookmarkEnd w:id="61"/>
      <w:r>
        <w:t xml:space="preserve"> </w:t>
      </w:r>
    </w:p>
    <w:p w:rsidR="00B53726" w:rsidRDefault="00852428" w:rsidP="00852428">
      <w:r>
        <w:t>This section contains some more advanced features of the LaserCAD software</w:t>
      </w:r>
      <w:r w:rsidR="00B53726">
        <w:t>.</w:t>
      </w:r>
    </w:p>
    <w:p w:rsidR="00B53726" w:rsidRDefault="00B53726" w:rsidP="00B53726">
      <w:pPr>
        <w:pStyle w:val="Heading2"/>
      </w:pPr>
      <w:bookmarkStart w:id="62" w:name="_Toc368061693"/>
      <w:r>
        <w:t>Changing the Scale</w:t>
      </w:r>
      <w:bookmarkEnd w:id="62"/>
    </w:p>
    <w:p w:rsidR="00B53726" w:rsidRDefault="00674E91" w:rsidP="00674E91">
      <w:r>
        <w:t>Changing the scale in LaserCad is not as straight forward as some other packages.  To change the scale, first</w:t>
      </w:r>
      <w:r w:rsidR="00852428">
        <w:t xml:space="preserve"> lock the </w:t>
      </w:r>
      <w:del w:id="63" w:author="Janet" w:date="2013-09-30T17:05:00Z">
        <w:r w:rsidR="00852428" w:rsidDel="00A34BFF">
          <w:delText xml:space="preserve">Proportial </w:delText>
        </w:r>
      </w:del>
      <w:ins w:id="64" w:author="Janet" w:date="2013-09-30T17:05:00Z">
        <w:r w:rsidR="00A34BFF">
          <w:t>Proportional</w:t>
        </w:r>
        <w:r w:rsidR="00A34BFF">
          <w:t xml:space="preserve"> </w:t>
        </w:r>
      </w:ins>
      <w:r w:rsidR="00852428">
        <w:t xml:space="preserve">Scale by clicking the button </w:t>
      </w:r>
      <w:r w:rsidR="00852428">
        <w:rPr>
          <w:noProof/>
          <w:lang w:val="en-CA" w:eastAsia="en-CA" w:bidi="ar-SA"/>
        </w:rPr>
        <w:drawing>
          <wp:inline distT="0" distB="0" distL="0" distR="0">
            <wp:extent cx="213379" cy="198137"/>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213379" cy="198137"/>
                    </a:xfrm>
                    <a:prstGeom prst="rect">
                      <a:avLst/>
                    </a:prstGeom>
                  </pic:spPr>
                </pic:pic>
              </a:graphicData>
            </a:graphic>
          </wp:inline>
        </w:drawing>
      </w:r>
      <w:r w:rsidR="00852428">
        <w:t>.  Select the entire drawing.  The current size will be shown in the Object Size boxes.</w:t>
      </w:r>
    </w:p>
    <w:p w:rsidR="00852428" w:rsidRDefault="00852428" w:rsidP="00674E91">
      <w:r>
        <w:rPr>
          <w:noProof/>
          <w:lang w:val="en-CA" w:eastAsia="en-CA" w:bidi="ar-SA"/>
        </w:rPr>
        <w:drawing>
          <wp:inline distT="0" distB="0" distL="0" distR="0">
            <wp:extent cx="1973751" cy="243861"/>
            <wp:effectExtent l="0" t="0" r="7620" b="381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1973751" cy="243861"/>
                    </a:xfrm>
                    <a:prstGeom prst="rect">
                      <a:avLst/>
                    </a:prstGeom>
                  </pic:spPr>
                </pic:pic>
              </a:graphicData>
            </a:graphic>
          </wp:inline>
        </w:drawing>
      </w:r>
    </w:p>
    <w:p w:rsidR="00852428" w:rsidRDefault="00852428" w:rsidP="00674E91">
      <w:r>
        <w:t>To change the scale, change the number in one of the size boxes.  The other size should also change by the same scale factor (though there is often a little variation).  To double the scale of the example above, you would enter 1.6 in the X scale.  The Y scale changes automatically.</w:t>
      </w:r>
    </w:p>
    <w:p w:rsidR="00852428" w:rsidRDefault="00852428" w:rsidP="00674E91">
      <w:r>
        <w:rPr>
          <w:noProof/>
          <w:lang w:val="en-CA" w:eastAsia="en-CA" w:bidi="ar-SA"/>
        </w:rPr>
        <w:drawing>
          <wp:inline distT="0" distB="0" distL="0" distR="0">
            <wp:extent cx="1988992" cy="243861"/>
            <wp:effectExtent l="0" t="0" r="0" b="381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1988992" cy="243861"/>
                    </a:xfrm>
                    <a:prstGeom prst="rect">
                      <a:avLst/>
                    </a:prstGeom>
                  </pic:spPr>
                </pic:pic>
              </a:graphicData>
            </a:graphic>
          </wp:inline>
        </w:drawing>
      </w:r>
    </w:p>
    <w:p w:rsidR="00B53726" w:rsidRDefault="00B53726" w:rsidP="00B53726">
      <w:pPr>
        <w:pStyle w:val="Heading2"/>
      </w:pPr>
      <w:bookmarkStart w:id="65" w:name="_Toc368061694"/>
      <w:r>
        <w:t>Multiple Passes</w:t>
      </w:r>
      <w:bookmarkEnd w:id="65"/>
    </w:p>
    <w:p w:rsidR="00852428" w:rsidRDefault="00852428" w:rsidP="00852428">
      <w:r>
        <w:t>Multiple passes can only be set on a drawing level, and not on an individual layer level.  They are set when the job is downloaded.  In the Download Document window, specify the number of times the job should run in the ‘Work Times’ box.</w:t>
      </w:r>
    </w:p>
    <w:p w:rsidR="00B53726" w:rsidRDefault="00852428" w:rsidP="00852428">
      <w:r>
        <w:rPr>
          <w:noProof/>
          <w:lang w:val="en-CA" w:eastAsia="en-CA" w:bidi="ar-SA"/>
        </w:rPr>
        <w:drawing>
          <wp:inline distT="0" distB="0" distL="0" distR="0">
            <wp:extent cx="2185416" cy="1764792"/>
            <wp:effectExtent l="0" t="0" r="5715" b="6985"/>
            <wp:docPr id="100" name="Picture 100" descr="C:\Users\thaverko\AppData\Local\Temp\SNAGHTMLf84fde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thaverko\AppData\Local\Temp\SNAGHTMLf84fdef.PNG"/>
                    <pic:cNvPicPr>
                      <a:picLocks noChangeAspect="1" noChangeArrowheads="1"/>
                    </pic:cNvPicPr>
                  </pic:nvPicPr>
                  <pic:blipFill>
                    <a:blip r:embed="rId6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185416" cy="1764792"/>
                    </a:xfrm>
                    <a:prstGeom prst="rect">
                      <a:avLst/>
                    </a:prstGeom>
                    <a:noFill/>
                    <a:ln>
                      <a:noFill/>
                    </a:ln>
                  </pic:spPr>
                </pic:pic>
              </a:graphicData>
            </a:graphic>
          </wp:inline>
        </w:drawing>
      </w:r>
    </w:p>
    <w:p w:rsidR="002A4AB8" w:rsidRDefault="002A4AB8" w:rsidP="002A4AB8">
      <w:pPr>
        <w:pStyle w:val="Heading2"/>
      </w:pPr>
      <w:bookmarkStart w:id="66" w:name="_Toc368061695"/>
      <w:r>
        <w:t>Disabling Output of Select Layers</w:t>
      </w:r>
      <w:bookmarkEnd w:id="66"/>
    </w:p>
    <w:p w:rsidR="002A4AB8" w:rsidRDefault="00852428" w:rsidP="00852428">
      <w:r>
        <w:t>In some instances, you may not want to cut every layer in the drawing.  This can be done by unchecking the Output check box on the layer before it is downloaded.</w:t>
      </w:r>
    </w:p>
    <w:p w:rsidR="00852428" w:rsidRDefault="00852428" w:rsidP="00852428">
      <w:r>
        <w:rPr>
          <w:noProof/>
          <w:lang w:val="en-CA" w:eastAsia="en-CA" w:bidi="ar-SA"/>
        </w:rPr>
        <w:drawing>
          <wp:inline distT="0" distB="0" distL="0" distR="0">
            <wp:extent cx="1847088" cy="896112"/>
            <wp:effectExtent l="0" t="0" r="127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1847088" cy="896112"/>
                    </a:xfrm>
                    <a:prstGeom prst="rect">
                      <a:avLst/>
                    </a:prstGeom>
                  </pic:spPr>
                </pic:pic>
              </a:graphicData>
            </a:graphic>
          </wp:inline>
        </w:drawing>
      </w:r>
    </w:p>
    <w:p w:rsidR="00852428" w:rsidRDefault="00852428" w:rsidP="00852428">
      <w:r>
        <w:lastRenderedPageBreak/>
        <w:t>Note that even though the layers will not be cut, they are still included in the extents shown by the Run Box button.</w:t>
      </w:r>
    </w:p>
    <w:p w:rsidR="002A4AB8" w:rsidRDefault="002A4AB8" w:rsidP="002A4AB8">
      <w:pPr>
        <w:pStyle w:val="Heading2"/>
      </w:pPr>
      <w:bookmarkStart w:id="67" w:name="_Toc368061696"/>
      <w:r>
        <w:t>Automatic Line Joining</w:t>
      </w:r>
      <w:bookmarkEnd w:id="67"/>
    </w:p>
    <w:p w:rsidR="002A4AB8" w:rsidRDefault="002A4AB8" w:rsidP="002A4AB8">
      <w:pPr>
        <w:pStyle w:val="ListParagraph"/>
        <w:numPr>
          <w:ilvl w:val="0"/>
          <w:numId w:val="29"/>
        </w:numPr>
      </w:pPr>
      <w:commentRangeStart w:id="68"/>
      <w:r>
        <w:t>Cle</w:t>
      </w:r>
      <w:commentRangeEnd w:id="68"/>
      <w:r w:rsidR="00733D13">
        <w:rPr>
          <w:rStyle w:val="CommentReference"/>
        </w:rPr>
        <w:commentReference w:id="68"/>
      </w:r>
    </w:p>
    <w:p w:rsidR="00560920" w:rsidRPr="00643212" w:rsidRDefault="00560920" w:rsidP="00560920">
      <w:pPr>
        <w:pStyle w:val="Heading2"/>
      </w:pPr>
      <w:bookmarkStart w:id="69" w:name="_Toc368061697"/>
      <w:r>
        <w:t>Order of Cutting</w:t>
      </w:r>
      <w:bookmarkEnd w:id="69"/>
    </w:p>
    <w:p w:rsidR="00560920" w:rsidRDefault="00560920" w:rsidP="00560920">
      <w:r>
        <w:t>For the most part, lines of a similar layer (determined by colour – see above) are cut in the order and direction that they are created.  LaserCAD has the ability to overwrite order and directions.  This is done from the Tools menu, under Manual Order.  From here, you have the ability to change the direction and order of any line segment by selecting it, then clicking the Rev_Order button (to Reverse Order), or Rev_Dir button (to Reverse Direction).</w:t>
      </w:r>
    </w:p>
    <w:p w:rsidR="00560920" w:rsidRPr="00DF549E" w:rsidRDefault="00560920" w:rsidP="00560920">
      <w:r>
        <w:rPr>
          <w:noProof/>
          <w:lang w:val="en-CA" w:eastAsia="en-CA" w:bidi="ar-SA"/>
        </w:rPr>
        <w:drawing>
          <wp:inline distT="0" distB="0" distL="0" distR="0">
            <wp:extent cx="5157470" cy="3245480"/>
            <wp:effectExtent l="0" t="0" r="5080" b="0"/>
            <wp:docPr id="94" name="Picture 94" descr="C:\Users\thaverko\AppData\Local\Temp\SNAGHTMLf6071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haverko\AppData\Local\Temp\SNAGHTMLf607149.PNG"/>
                    <pic:cNvPicPr>
                      <a:picLocks noChangeAspect="1" noChangeArrowheads="1"/>
                    </pic:cNvPicPr>
                  </pic:nvPicPr>
                  <pic:blipFill>
                    <a:blip r:embed="rId7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157470" cy="3245480"/>
                    </a:xfrm>
                    <a:prstGeom prst="rect">
                      <a:avLst/>
                    </a:prstGeom>
                    <a:noFill/>
                    <a:ln>
                      <a:noFill/>
                    </a:ln>
                  </pic:spPr>
                </pic:pic>
              </a:graphicData>
            </a:graphic>
          </wp:inline>
        </w:drawing>
      </w:r>
    </w:p>
    <w:p w:rsidR="00B53726" w:rsidRDefault="00B53726" w:rsidP="00B53726"/>
    <w:p w:rsidR="00C74B01" w:rsidRDefault="00C74B01">
      <w:pPr>
        <w:jc w:val="both"/>
        <w:rPr>
          <w:smallCaps/>
          <w:sz w:val="48"/>
          <w:szCs w:val="48"/>
        </w:rPr>
      </w:pPr>
      <w:r>
        <w:br w:type="page"/>
      </w:r>
    </w:p>
    <w:p w:rsidR="00E76303" w:rsidRDefault="00E76303" w:rsidP="00E76303">
      <w:pPr>
        <w:pStyle w:val="Heading1"/>
      </w:pPr>
      <w:bookmarkStart w:id="70" w:name="_Toc368061698"/>
      <w:r>
        <w:lastRenderedPageBreak/>
        <w:t>Finishing Techniques</w:t>
      </w:r>
      <w:bookmarkEnd w:id="70"/>
      <w:r>
        <w:t xml:space="preserve"> </w:t>
      </w:r>
    </w:p>
    <w:p w:rsidR="005B3E3F" w:rsidRDefault="00E76303" w:rsidP="00E76303">
      <w:pPr>
        <w:ind w:left="360"/>
      </w:pPr>
      <w:del w:id="71" w:author="Janet" w:date="2013-09-30T17:05:00Z">
        <w:r w:rsidDel="00A34BFF">
          <w:delText xml:space="preserve">This </w:delText>
        </w:r>
      </w:del>
      <w:r w:rsidR="00622B1C">
        <w:t>In many cases, cutting the piece is only the first step towards creating your final product.</w:t>
      </w:r>
    </w:p>
    <w:p w:rsidR="005B3E3F" w:rsidRDefault="005B3E3F" w:rsidP="005B3E3F">
      <w:pPr>
        <w:pStyle w:val="Heading2"/>
      </w:pPr>
      <w:bookmarkStart w:id="72" w:name="_Toc368061699"/>
      <w:r>
        <w:t>Bending Acrylic</w:t>
      </w:r>
      <w:bookmarkEnd w:id="72"/>
    </w:p>
    <w:p w:rsidR="005B3E3F" w:rsidRDefault="005B3E3F" w:rsidP="00B53726">
      <w:pPr>
        <w:pStyle w:val="ListParagraph"/>
        <w:numPr>
          <w:ilvl w:val="0"/>
          <w:numId w:val="23"/>
        </w:numPr>
      </w:pPr>
      <w:commentRangeStart w:id="73"/>
      <w:r>
        <w:t>Cle</w:t>
      </w:r>
      <w:commentRangeEnd w:id="73"/>
      <w:r w:rsidR="00733D13">
        <w:rPr>
          <w:rStyle w:val="CommentReference"/>
        </w:rPr>
        <w:commentReference w:id="73"/>
      </w:r>
    </w:p>
    <w:p w:rsidR="005B3E3F" w:rsidRDefault="005B3E3F" w:rsidP="005B3E3F"/>
    <w:p w:rsidR="005B3E3F" w:rsidRDefault="005B3E3F" w:rsidP="005B3E3F">
      <w:pPr>
        <w:pStyle w:val="Heading2"/>
      </w:pPr>
      <w:bookmarkStart w:id="74" w:name="_Toc368061700"/>
      <w:r>
        <w:t>Gluing Acrylic</w:t>
      </w:r>
      <w:bookmarkEnd w:id="74"/>
    </w:p>
    <w:p w:rsidR="005B3E3F" w:rsidRDefault="00DA1B7F" w:rsidP="005B3E3F">
      <w:r>
        <w:t xml:space="preserve">Gluing acrylic is quite simple with the correct tools.  The bonding agent used is Methylene Chloride.  It melts acrylic rather </w:t>
      </w:r>
      <w:del w:id="75" w:author="Janet" w:date="2013-09-30T17:05:00Z">
        <w:r w:rsidDel="00A34BFF">
          <w:delText xml:space="preserve">then </w:delText>
        </w:r>
      </w:del>
      <w:ins w:id="76" w:author="Janet" w:date="2013-09-30T17:05:00Z">
        <w:r w:rsidR="00A34BFF">
          <w:t>than</w:t>
        </w:r>
        <w:r w:rsidR="00A34BFF">
          <w:t xml:space="preserve"> </w:t>
        </w:r>
      </w:ins>
      <w:r>
        <w:t>gluing it.</w:t>
      </w:r>
    </w:p>
    <w:p w:rsidR="00DA1B7F" w:rsidRDefault="00DA1B7F" w:rsidP="006F4905">
      <w:pPr>
        <w:pStyle w:val="ListParagraph"/>
        <w:numPr>
          <w:ilvl w:val="0"/>
          <w:numId w:val="14"/>
        </w:numPr>
      </w:pPr>
      <w:r>
        <w:t xml:space="preserve">Pour methylene chloride into a </w:t>
      </w:r>
      <w:commentRangeStart w:id="77"/>
      <w:r>
        <w:t>syringe dispenser.</w:t>
      </w:r>
      <w:commentRangeEnd w:id="77"/>
      <w:r>
        <w:rPr>
          <w:rStyle w:val="CommentReference"/>
        </w:rPr>
        <w:commentReference w:id="77"/>
      </w:r>
    </w:p>
    <w:p w:rsidR="00DA1B7F" w:rsidRDefault="00DA1B7F" w:rsidP="00DA1B7F">
      <w:pPr>
        <w:pStyle w:val="ListParagraph"/>
      </w:pPr>
      <w:r>
        <w:rPr>
          <w:noProof/>
          <w:lang w:val="en-CA" w:eastAsia="en-CA" w:bidi="ar-SA"/>
        </w:rPr>
        <w:drawing>
          <wp:inline distT="0" distB="0" distL="0" distR="0">
            <wp:extent cx="4087368" cy="3063240"/>
            <wp:effectExtent l="0" t="0" r="8890" b="3810"/>
            <wp:docPr id="22" name="Picture 22" descr="E:\DCIM\124___09\IMG_11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DCIM\124___09\IMG_1160.JPG"/>
                    <pic:cNvPicPr>
                      <a:picLocks noChangeAspect="1" noChangeArrowheads="1"/>
                    </pic:cNvPicPr>
                  </pic:nvPicPr>
                  <pic:blipFill>
                    <a:blip r:embed="rId7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087368" cy="3063240"/>
                    </a:xfrm>
                    <a:prstGeom prst="rect">
                      <a:avLst/>
                    </a:prstGeom>
                    <a:noFill/>
                    <a:ln>
                      <a:noFill/>
                    </a:ln>
                  </pic:spPr>
                </pic:pic>
              </a:graphicData>
            </a:graphic>
          </wp:inline>
        </w:drawing>
      </w:r>
    </w:p>
    <w:p w:rsidR="00DA1B7F" w:rsidRDefault="00DA1B7F" w:rsidP="006F4905">
      <w:pPr>
        <w:pStyle w:val="ListParagraph"/>
        <w:numPr>
          <w:ilvl w:val="0"/>
          <w:numId w:val="14"/>
        </w:numPr>
      </w:pPr>
      <w:r>
        <w:t xml:space="preserve">Clean the pieces to be glued with </w:t>
      </w:r>
      <w:del w:id="78" w:author="Janet" w:date="2013-09-30T17:05:00Z">
        <w:r w:rsidDel="00A34BFF">
          <w:delText>alchol</w:delText>
        </w:r>
      </w:del>
      <w:ins w:id="79" w:author="Janet" w:date="2013-09-30T17:05:00Z">
        <w:r w:rsidR="00A34BFF">
          <w:t>alcohol</w:t>
        </w:r>
      </w:ins>
      <w:ins w:id="80" w:author="Janet" w:date="2013-09-30T17:06:00Z">
        <w:r w:rsidR="00A34BFF">
          <w:t>.</w:t>
        </w:r>
      </w:ins>
    </w:p>
    <w:p w:rsidR="00DA1B7F" w:rsidRDefault="00DA1B7F" w:rsidP="00DA1B7F">
      <w:pPr>
        <w:pStyle w:val="ListParagraph"/>
      </w:pPr>
      <w:r>
        <w:rPr>
          <w:noProof/>
          <w:lang w:val="en-CA" w:eastAsia="en-CA" w:bidi="ar-SA"/>
        </w:rPr>
        <w:lastRenderedPageBreak/>
        <w:drawing>
          <wp:inline distT="0" distB="0" distL="0" distR="0">
            <wp:extent cx="4087368" cy="3063240"/>
            <wp:effectExtent l="0" t="0" r="8890" b="3810"/>
            <wp:docPr id="23" name="Picture 23" descr="E:\DCIM\124___09\IMG_11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DCIM\124___09\IMG_1162.JPG"/>
                    <pic:cNvPicPr>
                      <a:picLocks noChangeAspect="1" noChangeArrowheads="1"/>
                    </pic:cNvPicPr>
                  </pic:nvPicPr>
                  <pic:blipFill>
                    <a:blip r:embed="rId7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087368" cy="3063240"/>
                    </a:xfrm>
                    <a:prstGeom prst="rect">
                      <a:avLst/>
                    </a:prstGeom>
                    <a:noFill/>
                    <a:ln>
                      <a:noFill/>
                    </a:ln>
                  </pic:spPr>
                </pic:pic>
              </a:graphicData>
            </a:graphic>
          </wp:inline>
        </w:drawing>
      </w:r>
    </w:p>
    <w:p w:rsidR="00DA1B7F" w:rsidRDefault="00DA1B7F" w:rsidP="006F4905">
      <w:pPr>
        <w:pStyle w:val="ListParagraph"/>
        <w:numPr>
          <w:ilvl w:val="0"/>
          <w:numId w:val="14"/>
        </w:numPr>
      </w:pPr>
      <w:r>
        <w:t>Fit the pieces together.</w:t>
      </w:r>
    </w:p>
    <w:p w:rsidR="00DA1B7F" w:rsidRDefault="00DA1B7F" w:rsidP="00DA1B7F">
      <w:pPr>
        <w:pStyle w:val="ListParagraph"/>
      </w:pPr>
      <w:r>
        <w:rPr>
          <w:noProof/>
          <w:lang w:val="en-CA" w:eastAsia="en-CA" w:bidi="ar-SA"/>
        </w:rPr>
        <w:drawing>
          <wp:inline distT="0" distB="0" distL="0" distR="0">
            <wp:extent cx="4087368" cy="3063240"/>
            <wp:effectExtent l="0" t="0" r="8890" b="3810"/>
            <wp:docPr id="24" name="Picture 24" descr="E:\DCIM\124___09\IMG_11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DCIM\124___09\IMG_1164.JPG"/>
                    <pic:cNvPicPr>
                      <a:picLocks noChangeAspect="1" noChangeArrowheads="1"/>
                    </pic:cNvPicPr>
                  </pic:nvPicPr>
                  <pic:blipFill>
                    <a:blip r:embed="rId7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087368" cy="3063240"/>
                    </a:xfrm>
                    <a:prstGeom prst="rect">
                      <a:avLst/>
                    </a:prstGeom>
                    <a:noFill/>
                    <a:ln>
                      <a:noFill/>
                    </a:ln>
                  </pic:spPr>
                </pic:pic>
              </a:graphicData>
            </a:graphic>
          </wp:inline>
        </w:drawing>
      </w:r>
    </w:p>
    <w:p w:rsidR="00DA1B7F" w:rsidRDefault="00DA1B7F" w:rsidP="006F4905">
      <w:pPr>
        <w:pStyle w:val="ListParagraph"/>
        <w:numPr>
          <w:ilvl w:val="0"/>
          <w:numId w:val="14"/>
        </w:numPr>
      </w:pPr>
      <w:r>
        <w:t xml:space="preserve">Apply the methylene chloride to the entire </w:t>
      </w:r>
      <w:del w:id="81" w:author="Janet" w:date="2013-09-30T17:06:00Z">
        <w:r w:rsidDel="00A34BFF">
          <w:delText xml:space="preserve">peremeter </w:delText>
        </w:r>
      </w:del>
      <w:ins w:id="82" w:author="Janet" w:date="2013-09-30T17:06:00Z">
        <w:r w:rsidR="00A34BFF">
          <w:t>per</w:t>
        </w:r>
        <w:r w:rsidR="00A34BFF">
          <w:t>i</w:t>
        </w:r>
        <w:r w:rsidR="00A34BFF">
          <w:t xml:space="preserve">meter </w:t>
        </w:r>
      </w:ins>
      <w:r>
        <w:t>where the two pieces attach.</w:t>
      </w:r>
    </w:p>
    <w:p w:rsidR="00DA1B7F" w:rsidRDefault="00DA1B7F" w:rsidP="00DA1B7F">
      <w:pPr>
        <w:pStyle w:val="ListParagraph"/>
      </w:pPr>
      <w:r>
        <w:rPr>
          <w:noProof/>
          <w:lang w:val="en-CA" w:eastAsia="en-CA" w:bidi="ar-SA"/>
        </w:rPr>
        <w:lastRenderedPageBreak/>
        <w:drawing>
          <wp:inline distT="0" distB="0" distL="0" distR="0">
            <wp:extent cx="4087368" cy="3063240"/>
            <wp:effectExtent l="0" t="0" r="8890" b="3810"/>
            <wp:docPr id="25" name="Picture 25" descr="E:\DCIM\124___09\IMG_116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DCIM\124___09\IMG_1166.JPG"/>
                    <pic:cNvPicPr>
                      <a:picLocks noChangeAspect="1" noChangeArrowheads="1"/>
                    </pic:cNvPicPr>
                  </pic:nvPicPr>
                  <pic:blipFill>
                    <a:blip r:embed="rId7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087368" cy="3063240"/>
                    </a:xfrm>
                    <a:prstGeom prst="rect">
                      <a:avLst/>
                    </a:prstGeom>
                    <a:noFill/>
                    <a:ln>
                      <a:noFill/>
                    </a:ln>
                  </pic:spPr>
                </pic:pic>
              </a:graphicData>
            </a:graphic>
          </wp:inline>
        </w:drawing>
      </w:r>
    </w:p>
    <w:p w:rsidR="00462DF1" w:rsidRDefault="00462DF1" w:rsidP="00DA1B7F">
      <w:pPr>
        <w:pStyle w:val="ListParagraph"/>
      </w:pPr>
    </w:p>
    <w:p w:rsidR="00DA1B7F" w:rsidRDefault="00DA1B7F" w:rsidP="006F4905">
      <w:pPr>
        <w:pStyle w:val="ListParagraph"/>
        <w:numPr>
          <w:ilvl w:val="0"/>
          <w:numId w:val="14"/>
        </w:numPr>
      </w:pPr>
      <w:r>
        <w:t>Hold in place for 5 minutes.  Clamp if at all possible.</w:t>
      </w:r>
    </w:p>
    <w:p w:rsidR="00DA1B7F" w:rsidRDefault="00DA1B7F" w:rsidP="005B3E3F"/>
    <w:p w:rsidR="00DA1563" w:rsidRDefault="00DA1563" w:rsidP="00DA1563">
      <w:pPr>
        <w:pStyle w:val="Heading1"/>
      </w:pPr>
      <w:bookmarkStart w:id="83" w:name="_Toc368061701"/>
      <w:r>
        <w:t>Resources:</w:t>
      </w:r>
      <w:bookmarkEnd w:id="83"/>
    </w:p>
    <w:p w:rsidR="0019281E" w:rsidRDefault="00DA1563" w:rsidP="00DA1563">
      <w:r>
        <w:t xml:space="preserve">Additional information can be found </w:t>
      </w:r>
      <w:commentRangeStart w:id="84"/>
      <w:r>
        <w:t>at</w:t>
      </w:r>
      <w:commentRangeEnd w:id="84"/>
      <w:r w:rsidR="00CA0A66">
        <w:rPr>
          <w:rStyle w:val="CommentReference"/>
        </w:rPr>
        <w:commentReference w:id="84"/>
      </w:r>
      <w:r>
        <w:t>:</w:t>
      </w:r>
    </w:p>
    <w:p w:rsidR="00DA1563" w:rsidRDefault="00DA1563" w:rsidP="00DA1563">
      <w:pPr>
        <w:sectPr w:rsidR="00DA1563" w:rsidSect="00654E7F">
          <w:pgSz w:w="12240" w:h="15840" w:code="1"/>
          <w:pgMar w:top="1440" w:right="1195" w:bottom="1627" w:left="2923" w:header="893" w:footer="590" w:gutter="0"/>
          <w:cols w:space="720"/>
          <w:titlePg/>
          <w:docGrid w:linePitch="360"/>
        </w:sectPr>
      </w:pPr>
    </w:p>
    <w:p w:rsidR="001B7AA9" w:rsidRPr="007B68E4" w:rsidRDefault="001B7AA9" w:rsidP="00691A2D">
      <w:pPr>
        <w:keepNext/>
      </w:pPr>
    </w:p>
    <w:sectPr w:rsidR="001B7AA9" w:rsidRPr="007B68E4" w:rsidSect="00654E7F">
      <w:pgSz w:w="12240" w:h="15840" w:code="1"/>
      <w:pgMar w:top="1440" w:right="1195" w:bottom="1627" w:left="2923" w:header="893" w:footer="590" w:gutter="0"/>
      <w:cols w:space="720"/>
      <w:titlePg/>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4" w:author="Janet" w:date="2013-09-30T17:26:00Z" w:initials="JM">
    <w:p w:rsidR="00CA0A66" w:rsidRDefault="00CA0A66">
      <w:pPr>
        <w:pStyle w:val="CommentText"/>
      </w:pPr>
      <w:r>
        <w:rPr>
          <w:rStyle w:val="CommentReference"/>
        </w:rPr>
        <w:annotationRef/>
      </w:r>
      <w:r>
        <w:t>This content still to be added? (The next section refers to content that will appear in this section)</w:t>
      </w:r>
    </w:p>
  </w:comment>
  <w:comment w:id="19" w:author="Tyson Haverkort" w:date="2013-09-17T09:14:00Z" w:initials="TH">
    <w:p w:rsidR="00F46D12" w:rsidRDefault="00F46D12">
      <w:pPr>
        <w:pStyle w:val="CommentText"/>
      </w:pPr>
      <w:r>
        <w:rPr>
          <w:rStyle w:val="CommentReference"/>
        </w:rPr>
        <w:annotationRef/>
      </w:r>
      <w:r>
        <w:t>Direction?</w:t>
      </w:r>
    </w:p>
  </w:comment>
  <w:comment w:id="25" w:author="Tyson Haverkort" w:date="2013-09-18T12:55:00Z" w:initials="TH">
    <w:p w:rsidR="00F46D12" w:rsidRDefault="00F46D12">
      <w:pPr>
        <w:pStyle w:val="CommentText"/>
      </w:pPr>
      <w:r>
        <w:rPr>
          <w:rStyle w:val="CommentReference"/>
        </w:rPr>
        <w:annotationRef/>
      </w:r>
      <w:r>
        <w:t>Replace with image using cardboard.</w:t>
      </w:r>
    </w:p>
  </w:comment>
  <w:comment w:id="68" w:author="Janet" w:date="2013-09-30T16:19:00Z" w:initials="JM">
    <w:p w:rsidR="00733D13" w:rsidRDefault="00733D13">
      <w:pPr>
        <w:pStyle w:val="CommentText"/>
      </w:pPr>
      <w:r>
        <w:rPr>
          <w:rStyle w:val="CommentReference"/>
        </w:rPr>
        <w:annotationRef/>
      </w:r>
      <w:r>
        <w:t>Should there be other content here?</w:t>
      </w:r>
    </w:p>
    <w:p w:rsidR="00733D13" w:rsidRDefault="00733D13">
      <w:pPr>
        <w:pStyle w:val="CommentText"/>
      </w:pPr>
    </w:p>
  </w:comment>
  <w:comment w:id="73" w:author="Janet" w:date="2013-09-30T16:21:00Z" w:initials="JM">
    <w:p w:rsidR="00733D13" w:rsidRDefault="00733D13">
      <w:pPr>
        <w:pStyle w:val="CommentText"/>
      </w:pPr>
      <w:r>
        <w:rPr>
          <w:rStyle w:val="CommentReference"/>
        </w:rPr>
        <w:annotationRef/>
      </w:r>
      <w:r>
        <w:t>Should there be more content here?</w:t>
      </w:r>
    </w:p>
    <w:p w:rsidR="00733D13" w:rsidRDefault="00733D13">
      <w:pPr>
        <w:pStyle w:val="CommentText"/>
      </w:pPr>
    </w:p>
  </w:comment>
  <w:comment w:id="77" w:author="Tyson Haverkort" w:date="2013-09-17T10:08:00Z" w:initials="TH">
    <w:p w:rsidR="00F46D12" w:rsidRDefault="00F46D12">
      <w:pPr>
        <w:pStyle w:val="CommentText"/>
      </w:pPr>
      <w:r>
        <w:rPr>
          <w:rStyle w:val="CommentReference"/>
        </w:rPr>
        <w:annotationRef/>
      </w:r>
      <w:r>
        <w:t>Is there another name for this?</w:t>
      </w:r>
    </w:p>
  </w:comment>
  <w:comment w:id="84" w:author="Janet" w:date="2013-09-30T17:26:00Z" w:initials="JM">
    <w:p w:rsidR="00CA0A66" w:rsidRDefault="00CA0A66">
      <w:pPr>
        <w:pStyle w:val="CommentText"/>
      </w:pPr>
      <w:r>
        <w:rPr>
          <w:rStyle w:val="CommentReference"/>
        </w:rPr>
        <w:annotationRef/>
      </w:r>
      <w:r>
        <w:t>Looks like resources still to be added. Just putting a comment here as a reminder</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796885" w:rsidRDefault="00796885" w:rsidP="00393080">
      <w:r>
        <w:separator/>
      </w:r>
    </w:p>
  </w:endnote>
  <w:endnote w:type="continuationSeparator" w:id="0">
    <w:p w:rsidR="00796885" w:rsidRDefault="00796885" w:rsidP="00393080">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A00002EF" w:usb1="4000207B" w:usb2="00000000" w:usb3="00000000" w:csb0="0000009F" w:csb1="00000000"/>
  </w:font>
  <w:font w:name="Tahoma">
    <w:panose1 w:val="020B0604030504040204"/>
    <w:charset w:val="00"/>
    <w:family w:val="swiss"/>
    <w:pitch w:val="variable"/>
    <w:sig w:usb0="E1002EFF" w:usb1="C000605B" w:usb2="00000029" w:usb3="00000000" w:csb0="000101FF" w:csb1="00000000"/>
  </w:font>
  <w:font w:name="Franklin Gothic Demi Cond">
    <w:charset w:val="00"/>
    <w:family w:val="swiss"/>
    <w:pitch w:val="variable"/>
    <w:sig w:usb0="00000287" w:usb1="00000000" w:usb2="00000000" w:usb3="00000000" w:csb0="0000009F" w:csb1="00000000"/>
  </w:font>
  <w:font w:name="Franklin Gothic Medium">
    <w:panose1 w:val="020B0603020102020204"/>
    <w:charset w:val="00"/>
    <w:family w:val="swiss"/>
    <w:pitch w:val="variable"/>
    <w:sig w:usb0="00000287" w:usb1="00000000" w:usb2="00000000" w:usb3="00000000" w:csb0="0000009F" w:csb1="00000000"/>
  </w:font>
  <w:font w:name="Arial Black">
    <w:panose1 w:val="020B0A04020102020204"/>
    <w:charset w:val="00"/>
    <w:family w:val="swiss"/>
    <w:pitch w:val="variable"/>
    <w:sig w:usb0="00000287" w:usb1="00000000" w:usb2="00000000" w:usb3="00000000" w:csb0="0000009F" w:csb1="00000000"/>
  </w:font>
  <w:font w:name="Cambria">
    <w:panose1 w:val="02040503050406030204"/>
    <w:charset w:val="00"/>
    <w:family w:val="roman"/>
    <w:pitch w:val="variable"/>
    <w:sig w:usb0="A00002EF" w:usb1="4000004B" w:usb2="00000000" w:usb3="00000000" w:csb0="0000009F" w:csb1="00000000"/>
  </w:font>
  <w:font w:name="Consolas">
    <w:panose1 w:val="020B0609020204030204"/>
    <w:charset w:val="00"/>
    <w:family w:val="modern"/>
    <w:pitch w:val="fixed"/>
    <w:sig w:usb0="E10002FF" w:usb1="4000FCFF" w:usb2="00000009" w:usb3="00000000" w:csb0="0000019F" w:csb1="00000000"/>
  </w:font>
  <w:font w:name="Franklin Gothic Book">
    <w:charset w:val="00"/>
    <w:family w:val="swiss"/>
    <w:pitch w:val="variable"/>
    <w:sig w:usb0="00000287" w:usb1="00000000"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46D12" w:rsidRPr="007235CA" w:rsidRDefault="0001350F" w:rsidP="00AA39A8">
    <w:pPr>
      <w:pStyle w:val="Footer"/>
      <w:pBdr>
        <w:top w:val="single" w:sz="24" w:space="1" w:color="4F81BD" w:themeColor="accent1"/>
      </w:pBdr>
    </w:pPr>
    <w:r>
      <w:fldChar w:fldCharType="begin"/>
    </w:r>
    <w:r w:rsidR="00F46D12">
      <w:instrText xml:space="preserve"> PAGE   \* MERGEFORMAT </w:instrText>
    </w:r>
    <w:r>
      <w:fldChar w:fldCharType="separate"/>
    </w:r>
    <w:r w:rsidR="00CA0A66">
      <w:rPr>
        <w:noProof/>
      </w:rPr>
      <w:t>4</w:t>
    </w:r>
    <w:r>
      <w:rPr>
        <w:noProof/>
      </w:rPr>
      <w:fldChar w:fldCharType="end"/>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46D12" w:rsidRDefault="00F46D12" w:rsidP="00393080">
    <w:pPr>
      <w:pStyle w:val="Footer"/>
      <w:rPr>
        <w:rStyle w:val="PageNumber"/>
        <w:rFonts w:ascii="Franklin Gothic Book" w:hAnsi="Franklin Gothic Book"/>
        <w:sz w:val="16"/>
      </w:rPr>
    </w:pPr>
    <w:r>
      <w:t>Using Service-now</w:t>
    </w:r>
    <w:r>
      <w:tab/>
    </w:r>
    <w:r>
      <w:tab/>
    </w:r>
    <w:r w:rsidR="0001350F" w:rsidRPr="00394E5D">
      <w:rPr>
        <w:rStyle w:val="PageNumber"/>
        <w:rFonts w:ascii="Franklin Gothic Book" w:hAnsi="Franklin Gothic Book"/>
      </w:rPr>
      <w:fldChar w:fldCharType="begin"/>
    </w:r>
    <w:r w:rsidRPr="00394E5D">
      <w:rPr>
        <w:rStyle w:val="PageNumber"/>
        <w:rFonts w:ascii="Franklin Gothic Book" w:hAnsi="Franklin Gothic Book"/>
      </w:rPr>
      <w:instrText xml:space="preserve"> PAGE </w:instrText>
    </w:r>
    <w:r w:rsidR="0001350F" w:rsidRPr="00394E5D">
      <w:rPr>
        <w:rStyle w:val="PageNumber"/>
        <w:rFonts w:ascii="Franklin Gothic Book" w:hAnsi="Franklin Gothic Book"/>
      </w:rPr>
      <w:fldChar w:fldCharType="separate"/>
    </w:r>
    <w:r>
      <w:rPr>
        <w:rStyle w:val="PageNumber"/>
        <w:rFonts w:ascii="Franklin Gothic Book" w:hAnsi="Franklin Gothic Book"/>
        <w:noProof/>
      </w:rPr>
      <w:t>2</w:t>
    </w:r>
    <w:r w:rsidR="0001350F" w:rsidRPr="00394E5D">
      <w:rPr>
        <w:rStyle w:val="PageNumber"/>
        <w:rFonts w:ascii="Franklin Gothic Book" w:hAnsi="Franklin Gothic Book"/>
      </w:rPr>
      <w:fldChar w:fldCharType="end"/>
    </w: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46D12" w:rsidRDefault="0001350F" w:rsidP="00AA39A8">
    <w:pPr>
      <w:pStyle w:val="Footer"/>
      <w:pBdr>
        <w:top w:val="single" w:sz="24" w:space="1" w:color="4F81BD" w:themeColor="accent1"/>
      </w:pBdr>
    </w:pPr>
    <w:r>
      <w:fldChar w:fldCharType="begin"/>
    </w:r>
    <w:r w:rsidR="00F46D12">
      <w:instrText xml:space="preserve"> PAGE   \* MERGEFORMAT </w:instrText>
    </w:r>
    <w:r>
      <w:fldChar w:fldCharType="separate"/>
    </w:r>
    <w:r w:rsidR="00CA0A66">
      <w:rPr>
        <w:noProof/>
      </w:rPr>
      <w:t>31</w:t>
    </w:r>
    <w:r>
      <w:rPr>
        <w:noProof/>
      </w:rPr>
      <w:fldChar w:fldCharType="end"/>
    </w: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46D12" w:rsidRPr="007235CA" w:rsidRDefault="00F46D12" w:rsidP="00393080">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796885" w:rsidRDefault="00796885" w:rsidP="00393080">
      <w:r>
        <w:separator/>
      </w:r>
    </w:p>
  </w:footnote>
  <w:footnote w:type="continuationSeparator" w:id="0">
    <w:p w:rsidR="00796885" w:rsidRDefault="00796885" w:rsidP="00393080">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46D12" w:rsidRDefault="00F46D12" w:rsidP="00393080">
    <w:pPr>
      <w:pStyle w:val="Heade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46D12" w:rsidRDefault="00F46D12" w:rsidP="00393080">
    <w:pPr>
      <w:pStyle w:val="Header"/>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46D12" w:rsidRPr="00AA39A8" w:rsidRDefault="0001350F" w:rsidP="00AA39A8">
    <w:pPr>
      <w:pStyle w:val="Header"/>
      <w:pBdr>
        <w:bottom w:val="single" w:sz="24" w:space="1" w:color="4F81BD" w:themeColor="accent1"/>
      </w:pBdr>
      <w:rPr>
        <w:b/>
        <w:sz w:val="16"/>
        <w:szCs w:val="16"/>
      </w:rPr>
    </w:pPr>
    <w:sdt>
      <w:sdtPr>
        <w:rPr>
          <w:b/>
          <w:sz w:val="16"/>
          <w:szCs w:val="16"/>
        </w:rPr>
        <w:alias w:val="Subject"/>
        <w:id w:val="11844254"/>
        <w:dataBinding w:prefixMappings="xmlns:ns0='http://purl.org/dc/elements/1.1/' xmlns:ns1='http://schemas.openxmlformats.org/package/2006/metadata/core-properties' " w:xpath="/ns1:coreProperties[1]/ns0:subject[1]" w:storeItemID="{6C3C8BC8-F283-45AE-878A-BAB7291924A1}"/>
        <w:text/>
      </w:sdtPr>
      <w:sdtContent>
        <w:r w:rsidR="00F46D12">
          <w:rPr>
            <w:b/>
            <w:sz w:val="16"/>
            <w:szCs w:val="16"/>
          </w:rPr>
          <w:t>VHS Laser Cutter Manual</w:t>
        </w:r>
      </w:sdtContent>
    </w:sdt>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46D12" w:rsidRPr="00AA39A8" w:rsidRDefault="0001350F" w:rsidP="00AA39A8">
    <w:pPr>
      <w:pStyle w:val="Header"/>
      <w:pBdr>
        <w:bottom w:val="single" w:sz="24" w:space="1" w:color="4F81BD" w:themeColor="accent1"/>
      </w:pBdr>
      <w:rPr>
        <w:b/>
        <w:sz w:val="16"/>
        <w:szCs w:val="16"/>
      </w:rPr>
    </w:pPr>
    <w:sdt>
      <w:sdtPr>
        <w:rPr>
          <w:b/>
          <w:sz w:val="16"/>
          <w:szCs w:val="16"/>
        </w:rPr>
        <w:alias w:val="Title"/>
        <w:id w:val="11844255"/>
        <w:dataBinding w:prefixMappings="xmlns:ns0='http://purl.org/dc/elements/1.1/' xmlns:ns1='http://schemas.openxmlformats.org/package/2006/metadata/core-properties' " w:xpath="/ns1:coreProperties[1]/ns0:title[1]" w:storeItemID="{6C3C8BC8-F283-45AE-878A-BAB7291924A1}"/>
        <w:text/>
      </w:sdtPr>
      <w:sdtContent>
        <w:r w:rsidR="00F46D12">
          <w:rPr>
            <w:b/>
            <w:sz w:val="16"/>
            <w:szCs w:val="16"/>
          </w:rPr>
          <w:t>VHS Laser Cutter Manual</w:t>
        </w:r>
      </w:sdtContent>
    </w:sdt>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88"/>
    <w:multiLevelType w:val="singleLevel"/>
    <w:tmpl w:val="80AE03C8"/>
    <w:lvl w:ilvl="0">
      <w:start w:val="1"/>
      <w:numFmt w:val="decimal"/>
      <w:pStyle w:val="ListNumber"/>
      <w:lvlText w:val="%1."/>
      <w:lvlJc w:val="left"/>
      <w:pPr>
        <w:tabs>
          <w:tab w:val="num" w:pos="360"/>
        </w:tabs>
        <w:ind w:left="360" w:hanging="360"/>
      </w:pPr>
    </w:lvl>
  </w:abstractNum>
  <w:abstractNum w:abstractNumId="1">
    <w:nsid w:val="FFFFFF89"/>
    <w:multiLevelType w:val="singleLevel"/>
    <w:tmpl w:val="6E9029D4"/>
    <w:lvl w:ilvl="0">
      <w:start w:val="1"/>
      <w:numFmt w:val="bullet"/>
      <w:pStyle w:val="ListBullet"/>
      <w:lvlText w:val=""/>
      <w:lvlJc w:val="left"/>
      <w:pPr>
        <w:tabs>
          <w:tab w:val="num" w:pos="360"/>
        </w:tabs>
        <w:ind w:left="360" w:hanging="360"/>
      </w:pPr>
      <w:rPr>
        <w:rFonts w:ascii="Symbol" w:hAnsi="Symbol" w:hint="default"/>
      </w:rPr>
    </w:lvl>
  </w:abstractNum>
  <w:abstractNum w:abstractNumId="2">
    <w:nsid w:val="0A1A3868"/>
    <w:multiLevelType w:val="hybridMultilevel"/>
    <w:tmpl w:val="6CDCD5D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A503EFE"/>
    <w:multiLevelType w:val="hybridMultilevel"/>
    <w:tmpl w:val="64383420"/>
    <w:lvl w:ilvl="0" w:tplc="06843D2A">
      <w:start w:val="1"/>
      <w:numFmt w:val="bullet"/>
      <w:pStyle w:val="ChapterTextBulletted"/>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D5111F8"/>
    <w:multiLevelType w:val="multilevel"/>
    <w:tmpl w:val="66F67B5E"/>
    <w:lvl w:ilvl="0">
      <w:start w:val="1"/>
      <w:numFmt w:val="decimal"/>
      <w:lvlText w:val="%1)"/>
      <w:lvlJc w:val="left"/>
      <w:pPr>
        <w:tabs>
          <w:tab w:val="num" w:pos="720"/>
        </w:tabs>
        <w:ind w:left="720" w:hanging="360"/>
      </w:pPr>
      <w:rPr>
        <w:rFont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0E1A40E5"/>
    <w:multiLevelType w:val="hybridMultilevel"/>
    <w:tmpl w:val="865CF96E"/>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nsid w:val="0F0D118C"/>
    <w:multiLevelType w:val="hybridMultilevel"/>
    <w:tmpl w:val="7D3CE5B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05D73A4"/>
    <w:multiLevelType w:val="hybridMultilevel"/>
    <w:tmpl w:val="894CAACC"/>
    <w:lvl w:ilvl="0" w:tplc="04090017">
      <w:start w:val="1"/>
      <w:numFmt w:val="lowerLetter"/>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1E52A3D"/>
    <w:multiLevelType w:val="hybridMultilevel"/>
    <w:tmpl w:val="5A98EE82"/>
    <w:lvl w:ilvl="0" w:tplc="04090001">
      <w:start w:val="1"/>
      <w:numFmt w:val="bullet"/>
      <w:lvlText w:val=""/>
      <w:lvlJc w:val="left"/>
      <w:pPr>
        <w:ind w:left="1080" w:hanging="360"/>
      </w:pPr>
      <w:rPr>
        <w:rFonts w:ascii="Symbol" w:hAnsi="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nsid w:val="1D20038A"/>
    <w:multiLevelType w:val="hybridMultilevel"/>
    <w:tmpl w:val="8E9C6496"/>
    <w:lvl w:ilvl="0" w:tplc="3F8AE30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nsid w:val="23F52BBF"/>
    <w:multiLevelType w:val="hybridMultilevel"/>
    <w:tmpl w:val="C9F4438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AE138FA"/>
    <w:multiLevelType w:val="multilevel"/>
    <w:tmpl w:val="66F67B5E"/>
    <w:lvl w:ilvl="0">
      <w:start w:val="1"/>
      <w:numFmt w:val="decimal"/>
      <w:lvlText w:val="%1)"/>
      <w:lvlJc w:val="left"/>
      <w:pPr>
        <w:tabs>
          <w:tab w:val="num" w:pos="720"/>
        </w:tabs>
        <w:ind w:left="720" w:hanging="360"/>
      </w:pPr>
      <w:rPr>
        <w:rFont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2D4C6996"/>
    <w:multiLevelType w:val="hybridMultilevel"/>
    <w:tmpl w:val="FB5EE23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32D54AEA"/>
    <w:multiLevelType w:val="hybridMultilevel"/>
    <w:tmpl w:val="7886500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350367F2"/>
    <w:multiLevelType w:val="hybridMultilevel"/>
    <w:tmpl w:val="6CDCD5D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367138F3"/>
    <w:multiLevelType w:val="hybridMultilevel"/>
    <w:tmpl w:val="FB5EE23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3CA00D72"/>
    <w:multiLevelType w:val="hybridMultilevel"/>
    <w:tmpl w:val="6CDCD5D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42591313"/>
    <w:multiLevelType w:val="multilevel"/>
    <w:tmpl w:val="66F67B5E"/>
    <w:lvl w:ilvl="0">
      <w:start w:val="1"/>
      <w:numFmt w:val="decimal"/>
      <w:lvlText w:val="%1)"/>
      <w:lvlJc w:val="left"/>
      <w:pPr>
        <w:tabs>
          <w:tab w:val="num" w:pos="720"/>
        </w:tabs>
        <w:ind w:left="720" w:hanging="360"/>
      </w:pPr>
      <w:rPr>
        <w:rFont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43FD73D4"/>
    <w:multiLevelType w:val="singleLevel"/>
    <w:tmpl w:val="A88C98AA"/>
    <w:lvl w:ilvl="0">
      <w:start w:val="1"/>
      <w:numFmt w:val="bullet"/>
      <w:pStyle w:val="ChapterTextBullets"/>
      <w:lvlText w:val=""/>
      <w:lvlJc w:val="left"/>
      <w:pPr>
        <w:tabs>
          <w:tab w:val="num" w:pos="360"/>
        </w:tabs>
        <w:ind w:left="360" w:hanging="360"/>
      </w:pPr>
      <w:rPr>
        <w:rFonts w:ascii="Symbol" w:hAnsi="Symbol" w:hint="default"/>
      </w:rPr>
    </w:lvl>
  </w:abstractNum>
  <w:abstractNum w:abstractNumId="19">
    <w:nsid w:val="4435655F"/>
    <w:multiLevelType w:val="hybridMultilevel"/>
    <w:tmpl w:val="6CDCD5D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45A64012"/>
    <w:multiLevelType w:val="hybridMultilevel"/>
    <w:tmpl w:val="6CDCD5D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49587047"/>
    <w:multiLevelType w:val="hybridMultilevel"/>
    <w:tmpl w:val="C9DEDA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4BC9312D"/>
    <w:multiLevelType w:val="hybridMultilevel"/>
    <w:tmpl w:val="9BC6A5B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4E92769C"/>
    <w:multiLevelType w:val="hybridMultilevel"/>
    <w:tmpl w:val="6CDCD5D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57395D51"/>
    <w:multiLevelType w:val="hybridMultilevel"/>
    <w:tmpl w:val="4D4CE5D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578971F3"/>
    <w:multiLevelType w:val="hybridMultilevel"/>
    <w:tmpl w:val="93B86BCA"/>
    <w:lvl w:ilvl="0" w:tplc="C0064BDC">
      <w:start w:val="1"/>
      <w:numFmt w:val="decimal"/>
      <w:pStyle w:val="ChapterTextNumbered"/>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5EF472F7"/>
    <w:multiLevelType w:val="hybridMultilevel"/>
    <w:tmpl w:val="6CDCD5D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62EC3ABE"/>
    <w:multiLevelType w:val="singleLevel"/>
    <w:tmpl w:val="AF780848"/>
    <w:lvl w:ilvl="0">
      <w:start w:val="1"/>
      <w:numFmt w:val="decimal"/>
      <w:pStyle w:val="How-ToSteps"/>
      <w:lvlText w:val="%1."/>
      <w:lvlJc w:val="left"/>
      <w:pPr>
        <w:tabs>
          <w:tab w:val="num" w:pos="2250"/>
        </w:tabs>
        <w:ind w:left="2250" w:hanging="360"/>
      </w:pPr>
      <w:rPr>
        <w:rFonts w:ascii="Arial" w:hAnsi="Arial" w:cs="Arial" w:hint="default"/>
        <w:b w:val="0"/>
        <w:i w:val="0"/>
        <w:sz w:val="20"/>
        <w:szCs w:val="20"/>
      </w:rPr>
    </w:lvl>
  </w:abstractNum>
  <w:abstractNum w:abstractNumId="28">
    <w:nsid w:val="6CBF28CE"/>
    <w:multiLevelType w:val="hybridMultilevel"/>
    <w:tmpl w:val="865CF96E"/>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nsid w:val="71005DDD"/>
    <w:multiLevelType w:val="hybridMultilevel"/>
    <w:tmpl w:val="6CDCD5D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72D522E0"/>
    <w:multiLevelType w:val="hybridMultilevel"/>
    <w:tmpl w:val="FB5EE23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7A5C6BD4"/>
    <w:multiLevelType w:val="hybridMultilevel"/>
    <w:tmpl w:val="F79A82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7E4A3669"/>
    <w:multiLevelType w:val="singleLevel"/>
    <w:tmpl w:val="F9E0C258"/>
    <w:lvl w:ilvl="0">
      <w:start w:val="1"/>
      <w:numFmt w:val="bullet"/>
      <w:pStyle w:val="How-ToHeading"/>
      <w:lvlText w:val=""/>
      <w:lvlJc w:val="left"/>
      <w:pPr>
        <w:tabs>
          <w:tab w:val="num" w:pos="360"/>
        </w:tabs>
        <w:ind w:left="360" w:hanging="360"/>
      </w:pPr>
      <w:rPr>
        <w:rFonts w:ascii="Wingdings" w:hAnsi="Wingdings" w:hint="default"/>
      </w:rPr>
    </w:lvl>
  </w:abstractNum>
  <w:num w:numId="1">
    <w:abstractNumId w:val="1"/>
  </w:num>
  <w:num w:numId="2">
    <w:abstractNumId w:val="0"/>
  </w:num>
  <w:num w:numId="3">
    <w:abstractNumId w:val="32"/>
  </w:num>
  <w:num w:numId="4">
    <w:abstractNumId w:val="18"/>
  </w:num>
  <w:num w:numId="5">
    <w:abstractNumId w:val="3"/>
  </w:num>
  <w:num w:numId="6">
    <w:abstractNumId w:val="27"/>
  </w:num>
  <w:num w:numId="7">
    <w:abstractNumId w:val="25"/>
  </w:num>
  <w:num w:numId="8">
    <w:abstractNumId w:val="5"/>
  </w:num>
  <w:num w:numId="9">
    <w:abstractNumId w:val="28"/>
  </w:num>
  <w:num w:numId="10">
    <w:abstractNumId w:val="17"/>
  </w:num>
  <w:num w:numId="11">
    <w:abstractNumId w:val="14"/>
  </w:num>
  <w:num w:numId="12">
    <w:abstractNumId w:val="19"/>
  </w:num>
  <w:num w:numId="13">
    <w:abstractNumId w:val="2"/>
  </w:num>
  <w:num w:numId="14">
    <w:abstractNumId w:val="6"/>
  </w:num>
  <w:num w:numId="15">
    <w:abstractNumId w:val="21"/>
  </w:num>
  <w:num w:numId="16">
    <w:abstractNumId w:val="13"/>
  </w:num>
  <w:num w:numId="17">
    <w:abstractNumId w:val="10"/>
  </w:num>
  <w:num w:numId="18">
    <w:abstractNumId w:val="31"/>
  </w:num>
  <w:num w:numId="19">
    <w:abstractNumId w:val="22"/>
  </w:num>
  <w:num w:numId="20">
    <w:abstractNumId w:val="8"/>
  </w:num>
  <w:num w:numId="21">
    <w:abstractNumId w:val="11"/>
  </w:num>
  <w:num w:numId="22">
    <w:abstractNumId w:val="29"/>
  </w:num>
  <w:num w:numId="23">
    <w:abstractNumId w:val="16"/>
  </w:num>
  <w:num w:numId="24">
    <w:abstractNumId w:val="26"/>
  </w:num>
  <w:num w:numId="25">
    <w:abstractNumId w:val="4"/>
  </w:num>
  <w:num w:numId="26">
    <w:abstractNumId w:val="12"/>
  </w:num>
  <w:num w:numId="27">
    <w:abstractNumId w:val="24"/>
  </w:num>
  <w:num w:numId="28">
    <w:abstractNumId w:val="23"/>
  </w:num>
  <w:num w:numId="29">
    <w:abstractNumId w:val="20"/>
  </w:num>
  <w:num w:numId="30">
    <w:abstractNumId w:val="9"/>
  </w:num>
  <w:num w:numId="31">
    <w:abstractNumId w:val="15"/>
  </w:num>
  <w:num w:numId="32">
    <w:abstractNumId w:val="7"/>
  </w:num>
  <w:num w:numId="33">
    <w:abstractNumId w:val="30"/>
  </w:num>
  <w:numIdMacAtCleanup w:val="14"/>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hideSpellingErrors/>
  <w:hideGrammaticalErrors/>
  <w:activeWritingStyle w:appName="MSWord" w:lang="es-MX" w:vendorID="64" w:dllVersion="131078" w:nlCheck="1" w:checkStyle="1"/>
  <w:activeWritingStyle w:appName="MSWord" w:lang="en-US" w:vendorID="64" w:dllVersion="131078" w:nlCheck="1" w:checkStyle="1"/>
  <w:activeWritingStyle w:appName="MSWord" w:lang="es-CL" w:vendorID="64" w:dllVersion="131078" w:nlCheck="1" w:checkStyle="1"/>
  <w:activeWritingStyle w:appName="MSWord" w:lang="en-CA" w:vendorID="64" w:dllVersion="131078" w:nlCheck="1" w:checkStyle="1"/>
  <w:activeWritingStyle w:appName="MSWord" w:lang="es-ES" w:vendorID="64" w:dllVersion="131078" w:nlCheck="1" w:checkStyle="1"/>
  <w:proofState w:spelling="clean"/>
  <w:stylePaneFormatFilter w:val="3F01"/>
  <w:stylePaneSortMethod w:val="0000"/>
  <w:trackRevisions/>
  <w:defaultTabStop w:val="720"/>
  <w:evenAndOddHeaders/>
  <w:drawingGridHorizontalSpacing w:val="100"/>
  <w:displayHorizontalDrawingGridEvery w:val="2"/>
  <w:characterSpacingControl w:val="doNotCompress"/>
  <w:hdrShapeDefaults>
    <o:shapedefaults v:ext="edit" spidmax="5122"/>
  </w:hdrShapeDefaults>
  <w:footnotePr>
    <w:footnote w:id="-1"/>
    <w:footnote w:id="0"/>
  </w:footnotePr>
  <w:endnotePr>
    <w:endnote w:id="-1"/>
    <w:endnote w:id="0"/>
  </w:endnotePr>
  <w:compat>
    <w:useFELayout/>
  </w:compat>
  <w:rsids>
    <w:rsidRoot w:val="005C7C88"/>
    <w:rsid w:val="000034FB"/>
    <w:rsid w:val="00007BC5"/>
    <w:rsid w:val="0001350F"/>
    <w:rsid w:val="00013811"/>
    <w:rsid w:val="00023410"/>
    <w:rsid w:val="00026B5D"/>
    <w:rsid w:val="00042F71"/>
    <w:rsid w:val="00064AC3"/>
    <w:rsid w:val="00067C84"/>
    <w:rsid w:val="00070B0D"/>
    <w:rsid w:val="00082DA8"/>
    <w:rsid w:val="000924B4"/>
    <w:rsid w:val="000A5549"/>
    <w:rsid w:val="000C3BB6"/>
    <w:rsid w:val="000D40C9"/>
    <w:rsid w:val="000D7583"/>
    <w:rsid w:val="000E5F1D"/>
    <w:rsid w:val="000F071F"/>
    <w:rsid w:val="000F4FE3"/>
    <w:rsid w:val="001018A6"/>
    <w:rsid w:val="00101FF1"/>
    <w:rsid w:val="0010758F"/>
    <w:rsid w:val="00110AC8"/>
    <w:rsid w:val="00113D14"/>
    <w:rsid w:val="00123CD4"/>
    <w:rsid w:val="0012650F"/>
    <w:rsid w:val="00127309"/>
    <w:rsid w:val="0013047A"/>
    <w:rsid w:val="0014071F"/>
    <w:rsid w:val="001475A5"/>
    <w:rsid w:val="00150BD8"/>
    <w:rsid w:val="00156BF6"/>
    <w:rsid w:val="00163257"/>
    <w:rsid w:val="0017598F"/>
    <w:rsid w:val="00186A44"/>
    <w:rsid w:val="0019281E"/>
    <w:rsid w:val="001A2144"/>
    <w:rsid w:val="001A5C7B"/>
    <w:rsid w:val="001A6A39"/>
    <w:rsid w:val="001B5AE4"/>
    <w:rsid w:val="001B7AA9"/>
    <w:rsid w:val="001D5265"/>
    <w:rsid w:val="001E45E7"/>
    <w:rsid w:val="00207EC4"/>
    <w:rsid w:val="00210176"/>
    <w:rsid w:val="00212AC9"/>
    <w:rsid w:val="00220CD0"/>
    <w:rsid w:val="002238C8"/>
    <w:rsid w:val="002320B8"/>
    <w:rsid w:val="00232193"/>
    <w:rsid w:val="002332CB"/>
    <w:rsid w:val="00233FA8"/>
    <w:rsid w:val="002468BD"/>
    <w:rsid w:val="00246A2F"/>
    <w:rsid w:val="00264C49"/>
    <w:rsid w:val="002965C2"/>
    <w:rsid w:val="002A1CC4"/>
    <w:rsid w:val="002A4AB8"/>
    <w:rsid w:val="002A4CC3"/>
    <w:rsid w:val="002C616A"/>
    <w:rsid w:val="002E04CE"/>
    <w:rsid w:val="002E05EC"/>
    <w:rsid w:val="002E5845"/>
    <w:rsid w:val="002E7129"/>
    <w:rsid w:val="0030523F"/>
    <w:rsid w:val="00307F76"/>
    <w:rsid w:val="00322118"/>
    <w:rsid w:val="0032557D"/>
    <w:rsid w:val="00334D76"/>
    <w:rsid w:val="00337CE8"/>
    <w:rsid w:val="003427D1"/>
    <w:rsid w:val="00352E24"/>
    <w:rsid w:val="0038383D"/>
    <w:rsid w:val="00383FDC"/>
    <w:rsid w:val="003905FD"/>
    <w:rsid w:val="00390D4F"/>
    <w:rsid w:val="00392315"/>
    <w:rsid w:val="00393080"/>
    <w:rsid w:val="0039588D"/>
    <w:rsid w:val="003961FA"/>
    <w:rsid w:val="003A4F61"/>
    <w:rsid w:val="003A64DC"/>
    <w:rsid w:val="003A6B67"/>
    <w:rsid w:val="003B0E79"/>
    <w:rsid w:val="003B3930"/>
    <w:rsid w:val="003C28C7"/>
    <w:rsid w:val="003C39EB"/>
    <w:rsid w:val="003C4AFF"/>
    <w:rsid w:val="003C6ADD"/>
    <w:rsid w:val="003C76AC"/>
    <w:rsid w:val="003E64BC"/>
    <w:rsid w:val="003F5DAD"/>
    <w:rsid w:val="003F6F68"/>
    <w:rsid w:val="00400D8F"/>
    <w:rsid w:val="0041339F"/>
    <w:rsid w:val="004271A0"/>
    <w:rsid w:val="0044412B"/>
    <w:rsid w:val="00462DF1"/>
    <w:rsid w:val="00467639"/>
    <w:rsid w:val="00470FAE"/>
    <w:rsid w:val="0047502A"/>
    <w:rsid w:val="00482FD6"/>
    <w:rsid w:val="004833EE"/>
    <w:rsid w:val="00484BFB"/>
    <w:rsid w:val="004A16E1"/>
    <w:rsid w:val="004B1158"/>
    <w:rsid w:val="004C5C83"/>
    <w:rsid w:val="004D7DDA"/>
    <w:rsid w:val="00510371"/>
    <w:rsid w:val="0053392E"/>
    <w:rsid w:val="00534B57"/>
    <w:rsid w:val="00535113"/>
    <w:rsid w:val="00560438"/>
    <w:rsid w:val="00560920"/>
    <w:rsid w:val="00591C86"/>
    <w:rsid w:val="005923E1"/>
    <w:rsid w:val="00593A0D"/>
    <w:rsid w:val="00595EAF"/>
    <w:rsid w:val="005A18D3"/>
    <w:rsid w:val="005A1948"/>
    <w:rsid w:val="005A1C9A"/>
    <w:rsid w:val="005B1C69"/>
    <w:rsid w:val="005B3E3F"/>
    <w:rsid w:val="005B669E"/>
    <w:rsid w:val="005C1CD9"/>
    <w:rsid w:val="005C7C88"/>
    <w:rsid w:val="005D587F"/>
    <w:rsid w:val="005D5B8C"/>
    <w:rsid w:val="005E1A0A"/>
    <w:rsid w:val="005E6E65"/>
    <w:rsid w:val="005F0856"/>
    <w:rsid w:val="005F4C4C"/>
    <w:rsid w:val="005F532C"/>
    <w:rsid w:val="00603183"/>
    <w:rsid w:val="00622B1C"/>
    <w:rsid w:val="00631017"/>
    <w:rsid w:val="00654E7F"/>
    <w:rsid w:val="006554C3"/>
    <w:rsid w:val="0066114A"/>
    <w:rsid w:val="006702EA"/>
    <w:rsid w:val="00674E91"/>
    <w:rsid w:val="00676064"/>
    <w:rsid w:val="00676D0C"/>
    <w:rsid w:val="0068040F"/>
    <w:rsid w:val="00681B64"/>
    <w:rsid w:val="00681C65"/>
    <w:rsid w:val="00683F7B"/>
    <w:rsid w:val="00691A2D"/>
    <w:rsid w:val="00692FE5"/>
    <w:rsid w:val="00694A40"/>
    <w:rsid w:val="00697015"/>
    <w:rsid w:val="00697183"/>
    <w:rsid w:val="006A31EA"/>
    <w:rsid w:val="006B77F6"/>
    <w:rsid w:val="006C1D91"/>
    <w:rsid w:val="006D37C7"/>
    <w:rsid w:val="006D4A76"/>
    <w:rsid w:val="006E2CC7"/>
    <w:rsid w:val="006F103F"/>
    <w:rsid w:val="006F4905"/>
    <w:rsid w:val="007235CA"/>
    <w:rsid w:val="00723CEF"/>
    <w:rsid w:val="0073088D"/>
    <w:rsid w:val="00733483"/>
    <w:rsid w:val="00733D13"/>
    <w:rsid w:val="00734DD0"/>
    <w:rsid w:val="00750FC7"/>
    <w:rsid w:val="00760DCB"/>
    <w:rsid w:val="0076174E"/>
    <w:rsid w:val="00767FF5"/>
    <w:rsid w:val="00771FE0"/>
    <w:rsid w:val="007744F5"/>
    <w:rsid w:val="00777C10"/>
    <w:rsid w:val="00780C93"/>
    <w:rsid w:val="00796885"/>
    <w:rsid w:val="007A2786"/>
    <w:rsid w:val="007B1B88"/>
    <w:rsid w:val="007B275E"/>
    <w:rsid w:val="007D14B2"/>
    <w:rsid w:val="007E0471"/>
    <w:rsid w:val="007F394C"/>
    <w:rsid w:val="008005B9"/>
    <w:rsid w:val="00801C64"/>
    <w:rsid w:val="0080307F"/>
    <w:rsid w:val="00811D4E"/>
    <w:rsid w:val="00820154"/>
    <w:rsid w:val="00822D19"/>
    <w:rsid w:val="008231D7"/>
    <w:rsid w:val="00825969"/>
    <w:rsid w:val="008325B2"/>
    <w:rsid w:val="00834716"/>
    <w:rsid w:val="00845B9F"/>
    <w:rsid w:val="00846AFC"/>
    <w:rsid w:val="00852428"/>
    <w:rsid w:val="00852B77"/>
    <w:rsid w:val="00853C16"/>
    <w:rsid w:val="00872DCA"/>
    <w:rsid w:val="008745D3"/>
    <w:rsid w:val="00886E3E"/>
    <w:rsid w:val="008B64E2"/>
    <w:rsid w:val="008C10FC"/>
    <w:rsid w:val="008C15F2"/>
    <w:rsid w:val="008D483A"/>
    <w:rsid w:val="008E3EBD"/>
    <w:rsid w:val="008E73EC"/>
    <w:rsid w:val="008F6F97"/>
    <w:rsid w:val="008F70F5"/>
    <w:rsid w:val="00906339"/>
    <w:rsid w:val="00912F15"/>
    <w:rsid w:val="009226B3"/>
    <w:rsid w:val="00922924"/>
    <w:rsid w:val="009468F7"/>
    <w:rsid w:val="00950242"/>
    <w:rsid w:val="00950663"/>
    <w:rsid w:val="009508F4"/>
    <w:rsid w:val="00951166"/>
    <w:rsid w:val="009550B2"/>
    <w:rsid w:val="0096670B"/>
    <w:rsid w:val="00973F65"/>
    <w:rsid w:val="009762B6"/>
    <w:rsid w:val="009775FF"/>
    <w:rsid w:val="009801DF"/>
    <w:rsid w:val="0098250D"/>
    <w:rsid w:val="00982B56"/>
    <w:rsid w:val="009865B1"/>
    <w:rsid w:val="009870E8"/>
    <w:rsid w:val="009A1559"/>
    <w:rsid w:val="009A1A9E"/>
    <w:rsid w:val="009B4EB1"/>
    <w:rsid w:val="009D52AD"/>
    <w:rsid w:val="009D7206"/>
    <w:rsid w:val="009D780E"/>
    <w:rsid w:val="009E0619"/>
    <w:rsid w:val="009E2D15"/>
    <w:rsid w:val="009F2946"/>
    <w:rsid w:val="009F782C"/>
    <w:rsid w:val="00A07DD2"/>
    <w:rsid w:val="00A07FC1"/>
    <w:rsid w:val="00A20417"/>
    <w:rsid w:val="00A225CE"/>
    <w:rsid w:val="00A31095"/>
    <w:rsid w:val="00A34BFF"/>
    <w:rsid w:val="00A563A6"/>
    <w:rsid w:val="00A6467F"/>
    <w:rsid w:val="00A723F0"/>
    <w:rsid w:val="00A75DE7"/>
    <w:rsid w:val="00A77F1D"/>
    <w:rsid w:val="00A9482A"/>
    <w:rsid w:val="00AA39A8"/>
    <w:rsid w:val="00AA416D"/>
    <w:rsid w:val="00AA462C"/>
    <w:rsid w:val="00AA580D"/>
    <w:rsid w:val="00AB0B84"/>
    <w:rsid w:val="00AB31B0"/>
    <w:rsid w:val="00AD4BFB"/>
    <w:rsid w:val="00AD5254"/>
    <w:rsid w:val="00AE19C3"/>
    <w:rsid w:val="00AE2223"/>
    <w:rsid w:val="00AE2240"/>
    <w:rsid w:val="00AE3645"/>
    <w:rsid w:val="00AE7CE6"/>
    <w:rsid w:val="00AF0598"/>
    <w:rsid w:val="00AF23CB"/>
    <w:rsid w:val="00B034E2"/>
    <w:rsid w:val="00B0441A"/>
    <w:rsid w:val="00B07482"/>
    <w:rsid w:val="00B216CB"/>
    <w:rsid w:val="00B27A0E"/>
    <w:rsid w:val="00B4232B"/>
    <w:rsid w:val="00B465A5"/>
    <w:rsid w:val="00B50B72"/>
    <w:rsid w:val="00B53726"/>
    <w:rsid w:val="00B61E78"/>
    <w:rsid w:val="00B738C6"/>
    <w:rsid w:val="00BA538A"/>
    <w:rsid w:val="00BB017C"/>
    <w:rsid w:val="00BB4F77"/>
    <w:rsid w:val="00BB5627"/>
    <w:rsid w:val="00BC03F0"/>
    <w:rsid w:val="00BC34D5"/>
    <w:rsid w:val="00BC5A93"/>
    <w:rsid w:val="00BD68F4"/>
    <w:rsid w:val="00BE7AA8"/>
    <w:rsid w:val="00BF1D50"/>
    <w:rsid w:val="00BF6394"/>
    <w:rsid w:val="00C02BB9"/>
    <w:rsid w:val="00C035CC"/>
    <w:rsid w:val="00C06F69"/>
    <w:rsid w:val="00C1344C"/>
    <w:rsid w:val="00C303C0"/>
    <w:rsid w:val="00C50E5D"/>
    <w:rsid w:val="00C61E48"/>
    <w:rsid w:val="00C71876"/>
    <w:rsid w:val="00C71956"/>
    <w:rsid w:val="00C7469F"/>
    <w:rsid w:val="00C74777"/>
    <w:rsid w:val="00C74B01"/>
    <w:rsid w:val="00C74C22"/>
    <w:rsid w:val="00C81932"/>
    <w:rsid w:val="00C8288B"/>
    <w:rsid w:val="00C85723"/>
    <w:rsid w:val="00C87B0B"/>
    <w:rsid w:val="00C95747"/>
    <w:rsid w:val="00CA0A66"/>
    <w:rsid w:val="00CC5148"/>
    <w:rsid w:val="00CC5446"/>
    <w:rsid w:val="00CC5F88"/>
    <w:rsid w:val="00CD3B56"/>
    <w:rsid w:val="00CF1824"/>
    <w:rsid w:val="00CF2E26"/>
    <w:rsid w:val="00CF4BFC"/>
    <w:rsid w:val="00D01E74"/>
    <w:rsid w:val="00D050ED"/>
    <w:rsid w:val="00D222F7"/>
    <w:rsid w:val="00D243C2"/>
    <w:rsid w:val="00D27D4C"/>
    <w:rsid w:val="00D348E3"/>
    <w:rsid w:val="00D36406"/>
    <w:rsid w:val="00D427E6"/>
    <w:rsid w:val="00D43FF9"/>
    <w:rsid w:val="00D470AE"/>
    <w:rsid w:val="00D5197D"/>
    <w:rsid w:val="00D531F8"/>
    <w:rsid w:val="00D6713C"/>
    <w:rsid w:val="00D86E43"/>
    <w:rsid w:val="00D87FB0"/>
    <w:rsid w:val="00D93607"/>
    <w:rsid w:val="00D962DC"/>
    <w:rsid w:val="00D96926"/>
    <w:rsid w:val="00DA1563"/>
    <w:rsid w:val="00DA1B7F"/>
    <w:rsid w:val="00DA2D8E"/>
    <w:rsid w:val="00DB193C"/>
    <w:rsid w:val="00DB2102"/>
    <w:rsid w:val="00DC2430"/>
    <w:rsid w:val="00DE5533"/>
    <w:rsid w:val="00DF549E"/>
    <w:rsid w:val="00E14161"/>
    <w:rsid w:val="00E176DF"/>
    <w:rsid w:val="00E2276C"/>
    <w:rsid w:val="00E33337"/>
    <w:rsid w:val="00E61CEC"/>
    <w:rsid w:val="00E63C14"/>
    <w:rsid w:val="00E674FC"/>
    <w:rsid w:val="00E71548"/>
    <w:rsid w:val="00E76303"/>
    <w:rsid w:val="00EA2C64"/>
    <w:rsid w:val="00EC110E"/>
    <w:rsid w:val="00ED228F"/>
    <w:rsid w:val="00ED3C5C"/>
    <w:rsid w:val="00EE16D7"/>
    <w:rsid w:val="00F02116"/>
    <w:rsid w:val="00F07401"/>
    <w:rsid w:val="00F178FB"/>
    <w:rsid w:val="00F20432"/>
    <w:rsid w:val="00F22AA5"/>
    <w:rsid w:val="00F258FC"/>
    <w:rsid w:val="00F26228"/>
    <w:rsid w:val="00F401C1"/>
    <w:rsid w:val="00F4146E"/>
    <w:rsid w:val="00F43752"/>
    <w:rsid w:val="00F46D12"/>
    <w:rsid w:val="00F5025A"/>
    <w:rsid w:val="00F543BE"/>
    <w:rsid w:val="00F6366F"/>
    <w:rsid w:val="00F72287"/>
    <w:rsid w:val="00F81ECC"/>
    <w:rsid w:val="00F91009"/>
    <w:rsid w:val="00F9282B"/>
    <w:rsid w:val="00F936BB"/>
    <w:rsid w:val="00F9757F"/>
    <w:rsid w:val="00FB5826"/>
    <w:rsid w:val="00FD4E08"/>
    <w:rsid w:val="00FD6DBE"/>
    <w:rsid w:val="00FF53E2"/>
  </w:rsids>
  <m:mathPr>
    <m:mathFont m:val="Cambria Math"/>
    <m:brkBin m:val="before"/>
    <m:brkBinSub m:val="--"/>
    <m:smallFrac m:val="off"/>
    <m:dispDef m:val="off"/>
    <m:lMargin m:val="0"/>
    <m:rMargin m:val="0"/>
    <m:defJc m:val="centerGroup"/>
    <m:wrapRight/>
    <m:intLim m:val="subSup"/>
    <m:naryLim m:val="subSup"/>
  </m:mathPr>
  <w:themeFontLang w:val="en-C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lang w:val="en-US" w:eastAsia="en-US" w:bidi="en-US"/>
      </w:rPr>
    </w:rPrDefault>
    <w:pPrDefault>
      <w:pPr>
        <w:spacing w:after="200" w:line="276" w:lineRule="auto"/>
        <w:jc w:val="both"/>
      </w:pPr>
    </w:pPrDefault>
  </w:docDefaults>
  <w:latentStyles w:defLockedState="0" w:defUIPriority="0" w:defSemiHidden="0" w:defUnhideWhenUsed="0" w:defQFormat="0" w:count="267">
    <w:lsdException w:name="Normal" w:qFormat="1"/>
    <w:lsdException w:name="heading 1" w:uiPriority="9" w:qFormat="1"/>
    <w:lsdException w:name="heading 2" w:uiPriority="9" w:qFormat="1"/>
    <w:lsdException w:name="heading 3" w:uiPriority="9" w:qFormat="1"/>
    <w:lsdException w:name="heading 4" w:uiPriority="9"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1" w:uiPriority="35" w:unhideWhenUsed="1" w:qFormat="1"/>
    <w:lsdException w:name="List Bullet" w:uiPriority="99"/>
    <w:lsdException w:name="Title" w:uiPriority="10" w:qFormat="1"/>
    <w:lsdException w:name="Subtitle" w:uiPriority="11" w:qFormat="1"/>
    <w:lsdException w:name="Hyperlink" w:uiPriority="99"/>
    <w:lsdException w:name="Strong" w:uiPriority="22" w:qFormat="1"/>
    <w:lsdException w:name="Emphasis" w:uiPriority="20" w:qFormat="1"/>
    <w:lsdException w:name="Normal (Web)" w:uiPriority="99"/>
    <w:lsdException w:name="HTML Code" w:uiPriority="99"/>
    <w:lsdException w:name="HTML Preformatted" w:uiPriority="99"/>
    <w:lsdException w:name="No List" w:uiPriority="99"/>
    <w:lsdException w:name="Balloon Text" w:uiPriority="99"/>
    <w:lsdException w:name="Table Grid" w:uiPriority="59"/>
    <w:lsdException w:name="Placeholder Text" w:uiPriority="99"/>
    <w:lsdException w:name="No Spacing" w:uiPriority="1" w:qFormat="1"/>
    <w:lsdException w:name="List Paragraph" w:uiPriority="34" w:qFormat="1"/>
    <w:lsdException w:name="Quote" w:uiPriority="29" w:qFormat="1"/>
    <w:lsdException w:name="Intense Quote" w:uiPriority="30" w:qFormat="1"/>
    <w:lsdException w:name="Medium List 2 Accent 1" w:uiPriority="6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TOC Heading" w:semiHidden="1" w:uiPriority="39" w:unhideWhenUsed="1" w:qFormat="1"/>
  </w:latentStyles>
  <w:style w:type="paragraph" w:default="1" w:styleId="Normal">
    <w:name w:val="Normal"/>
    <w:qFormat/>
    <w:rsid w:val="00393080"/>
    <w:pPr>
      <w:jc w:val="left"/>
    </w:pPr>
    <w:rPr>
      <w:rFonts w:ascii="Arial" w:hAnsi="Arial"/>
    </w:rPr>
  </w:style>
  <w:style w:type="paragraph" w:styleId="Heading1">
    <w:name w:val="heading 1"/>
    <w:basedOn w:val="Normal"/>
    <w:next w:val="Normal"/>
    <w:link w:val="Heading1Char"/>
    <w:uiPriority w:val="9"/>
    <w:qFormat/>
    <w:rsid w:val="00733483"/>
    <w:pPr>
      <w:spacing w:before="300" w:after="40"/>
      <w:outlineLvl w:val="0"/>
    </w:pPr>
    <w:rPr>
      <w:b/>
      <w:smallCaps/>
      <w:spacing w:val="5"/>
      <w:sz w:val="36"/>
      <w:szCs w:val="36"/>
    </w:rPr>
  </w:style>
  <w:style w:type="paragraph" w:styleId="Heading2">
    <w:name w:val="heading 2"/>
    <w:basedOn w:val="Normal"/>
    <w:next w:val="Normal"/>
    <w:link w:val="Heading2Char"/>
    <w:uiPriority w:val="9"/>
    <w:unhideWhenUsed/>
    <w:qFormat/>
    <w:rsid w:val="001018A6"/>
    <w:pPr>
      <w:shd w:val="clear" w:color="auto" w:fill="EEECE1" w:themeFill="background2"/>
      <w:spacing w:before="240" w:after="80"/>
      <w:outlineLvl w:val="1"/>
    </w:pPr>
    <w:rPr>
      <w:b/>
      <w:smallCaps/>
      <w:spacing w:val="5"/>
      <w:sz w:val="28"/>
      <w:szCs w:val="28"/>
    </w:rPr>
  </w:style>
  <w:style w:type="paragraph" w:styleId="Heading3">
    <w:name w:val="heading 3"/>
    <w:basedOn w:val="Normal"/>
    <w:next w:val="Normal"/>
    <w:link w:val="Heading3Char"/>
    <w:uiPriority w:val="9"/>
    <w:unhideWhenUsed/>
    <w:qFormat/>
    <w:rsid w:val="00ED3C5C"/>
    <w:pPr>
      <w:keepNext/>
      <w:spacing w:before="240" w:after="0"/>
      <w:outlineLvl w:val="2"/>
    </w:pPr>
    <w:rPr>
      <w:b/>
      <w:smallCaps/>
      <w:color w:val="4F81BD" w:themeColor="accent1"/>
      <w:spacing w:val="5"/>
      <w:sz w:val="24"/>
      <w:szCs w:val="24"/>
    </w:rPr>
  </w:style>
  <w:style w:type="paragraph" w:styleId="Heading4">
    <w:name w:val="heading 4"/>
    <w:basedOn w:val="Heading3"/>
    <w:next w:val="Normal"/>
    <w:link w:val="Heading4Char"/>
    <w:uiPriority w:val="9"/>
    <w:unhideWhenUsed/>
    <w:qFormat/>
    <w:rsid w:val="00FD6DBE"/>
    <w:pPr>
      <w:outlineLvl w:val="3"/>
    </w:pPr>
    <w:rPr>
      <w:b w:val="0"/>
      <w:smallCaps w:val="0"/>
    </w:rPr>
  </w:style>
  <w:style w:type="paragraph" w:styleId="Heading5">
    <w:name w:val="heading 5"/>
    <w:basedOn w:val="Normal"/>
    <w:next w:val="Normal"/>
    <w:link w:val="Heading5Char"/>
    <w:uiPriority w:val="9"/>
    <w:unhideWhenUsed/>
    <w:qFormat/>
    <w:rsid w:val="00733483"/>
    <w:pPr>
      <w:spacing w:before="200" w:after="0"/>
      <w:outlineLvl w:val="4"/>
    </w:pPr>
    <w:rPr>
      <w:smallCaps/>
      <w:color w:val="943634" w:themeColor="accent2" w:themeShade="BF"/>
      <w:spacing w:val="10"/>
      <w:sz w:val="22"/>
      <w:szCs w:val="26"/>
    </w:rPr>
  </w:style>
  <w:style w:type="paragraph" w:styleId="Heading6">
    <w:name w:val="heading 6"/>
    <w:basedOn w:val="Normal"/>
    <w:next w:val="Normal"/>
    <w:link w:val="Heading6Char"/>
    <w:uiPriority w:val="9"/>
    <w:semiHidden/>
    <w:unhideWhenUsed/>
    <w:qFormat/>
    <w:rsid w:val="00733483"/>
    <w:pPr>
      <w:spacing w:after="0"/>
      <w:outlineLvl w:val="5"/>
    </w:pPr>
    <w:rPr>
      <w:smallCaps/>
      <w:color w:val="C0504D" w:themeColor="accent2"/>
      <w:spacing w:val="5"/>
      <w:sz w:val="22"/>
    </w:rPr>
  </w:style>
  <w:style w:type="paragraph" w:styleId="Heading7">
    <w:name w:val="heading 7"/>
    <w:basedOn w:val="Normal"/>
    <w:next w:val="Normal"/>
    <w:link w:val="Heading7Char"/>
    <w:uiPriority w:val="9"/>
    <w:semiHidden/>
    <w:unhideWhenUsed/>
    <w:qFormat/>
    <w:rsid w:val="00733483"/>
    <w:pPr>
      <w:spacing w:after="0"/>
      <w:outlineLvl w:val="6"/>
    </w:pPr>
    <w:rPr>
      <w:b/>
      <w:smallCaps/>
      <w:color w:val="C0504D" w:themeColor="accent2"/>
      <w:spacing w:val="10"/>
    </w:rPr>
  </w:style>
  <w:style w:type="paragraph" w:styleId="Heading8">
    <w:name w:val="heading 8"/>
    <w:basedOn w:val="Normal"/>
    <w:next w:val="Normal"/>
    <w:link w:val="Heading8Char"/>
    <w:uiPriority w:val="9"/>
    <w:semiHidden/>
    <w:unhideWhenUsed/>
    <w:qFormat/>
    <w:rsid w:val="00733483"/>
    <w:pPr>
      <w:spacing w:after="0"/>
      <w:outlineLvl w:val="7"/>
    </w:pPr>
    <w:rPr>
      <w:b/>
      <w:i/>
      <w:smallCaps/>
      <w:color w:val="943634" w:themeColor="accent2" w:themeShade="BF"/>
    </w:rPr>
  </w:style>
  <w:style w:type="paragraph" w:styleId="Heading9">
    <w:name w:val="heading 9"/>
    <w:basedOn w:val="Normal"/>
    <w:next w:val="Normal"/>
    <w:link w:val="Heading9Char"/>
    <w:uiPriority w:val="9"/>
    <w:semiHidden/>
    <w:unhideWhenUsed/>
    <w:qFormat/>
    <w:rsid w:val="00733483"/>
    <w:pPr>
      <w:spacing w:after="0"/>
      <w:outlineLvl w:val="8"/>
    </w:pPr>
    <w:rPr>
      <w:b/>
      <w:i/>
      <w:smallCaps/>
      <w:color w:val="622423" w:themeColor="accent2"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99"/>
    <w:rsid w:val="0031171B"/>
  </w:style>
  <w:style w:type="character" w:customStyle="1" w:styleId="BodyTextChar">
    <w:name w:val="Body Text Char"/>
    <w:basedOn w:val="DefaultParagraphFont"/>
    <w:link w:val="BodyText"/>
    <w:uiPriority w:val="99"/>
    <w:rsid w:val="0031171B"/>
    <w:rPr>
      <w:szCs w:val="22"/>
    </w:rPr>
  </w:style>
  <w:style w:type="paragraph" w:styleId="ListBullet">
    <w:name w:val="List Bullet"/>
    <w:basedOn w:val="Normal"/>
    <w:uiPriority w:val="99"/>
    <w:rsid w:val="0031171B"/>
    <w:pPr>
      <w:numPr>
        <w:numId w:val="1"/>
      </w:numPr>
      <w:contextualSpacing/>
    </w:pPr>
  </w:style>
  <w:style w:type="paragraph" w:styleId="ListNumber">
    <w:name w:val="List Number"/>
    <w:basedOn w:val="Normal"/>
    <w:uiPriority w:val="99"/>
    <w:rsid w:val="0031171B"/>
    <w:pPr>
      <w:numPr>
        <w:numId w:val="2"/>
      </w:numPr>
      <w:contextualSpacing/>
    </w:pPr>
  </w:style>
  <w:style w:type="character" w:customStyle="1" w:styleId="Heading1Char">
    <w:name w:val="Heading 1 Char"/>
    <w:basedOn w:val="DefaultParagraphFont"/>
    <w:link w:val="Heading1"/>
    <w:uiPriority w:val="9"/>
    <w:rsid w:val="00733483"/>
    <w:rPr>
      <w:b/>
      <w:smallCaps/>
      <w:spacing w:val="5"/>
      <w:sz w:val="36"/>
      <w:szCs w:val="36"/>
    </w:rPr>
  </w:style>
  <w:style w:type="character" w:customStyle="1" w:styleId="Heading2Char">
    <w:name w:val="Heading 2 Char"/>
    <w:basedOn w:val="DefaultParagraphFont"/>
    <w:link w:val="Heading2"/>
    <w:uiPriority w:val="9"/>
    <w:rsid w:val="001018A6"/>
    <w:rPr>
      <w:b/>
      <w:smallCaps/>
      <w:spacing w:val="5"/>
      <w:sz w:val="28"/>
      <w:szCs w:val="28"/>
      <w:shd w:val="clear" w:color="auto" w:fill="EEECE1" w:themeFill="background2"/>
    </w:rPr>
  </w:style>
  <w:style w:type="character" w:customStyle="1" w:styleId="Heading3Char">
    <w:name w:val="Heading 3 Char"/>
    <w:basedOn w:val="DefaultParagraphFont"/>
    <w:link w:val="Heading3"/>
    <w:uiPriority w:val="9"/>
    <w:rsid w:val="00ED3C5C"/>
    <w:rPr>
      <w:rFonts w:ascii="Arial" w:hAnsi="Arial"/>
      <w:b/>
      <w:smallCaps/>
      <w:color w:val="4F81BD" w:themeColor="accent1"/>
      <w:spacing w:val="5"/>
      <w:sz w:val="24"/>
      <w:szCs w:val="24"/>
    </w:rPr>
  </w:style>
  <w:style w:type="paragraph" w:styleId="Header">
    <w:name w:val="header"/>
    <w:basedOn w:val="Normal"/>
    <w:link w:val="HeaderChar"/>
    <w:unhideWhenUsed/>
    <w:rsid w:val="00944110"/>
    <w:pPr>
      <w:tabs>
        <w:tab w:val="center" w:pos="4680"/>
        <w:tab w:val="right" w:pos="9360"/>
      </w:tabs>
    </w:pPr>
  </w:style>
  <w:style w:type="paragraph" w:styleId="Footer">
    <w:name w:val="footer"/>
    <w:basedOn w:val="Normal"/>
    <w:link w:val="FooterChar"/>
    <w:unhideWhenUsed/>
    <w:rsid w:val="00A374BE"/>
    <w:pPr>
      <w:tabs>
        <w:tab w:val="center" w:pos="4680"/>
        <w:tab w:val="right" w:pos="9360"/>
      </w:tabs>
      <w:spacing w:line="240" w:lineRule="auto"/>
    </w:pPr>
  </w:style>
  <w:style w:type="character" w:customStyle="1" w:styleId="FooterChar">
    <w:name w:val="Footer Char"/>
    <w:basedOn w:val="DefaultParagraphFont"/>
    <w:link w:val="Footer"/>
    <w:uiPriority w:val="99"/>
    <w:rsid w:val="00A374BE"/>
    <w:rPr>
      <w:sz w:val="20"/>
    </w:rPr>
  </w:style>
  <w:style w:type="paragraph" w:styleId="BalloonText">
    <w:name w:val="Balloon Text"/>
    <w:basedOn w:val="Normal"/>
    <w:link w:val="BalloonTextChar"/>
    <w:uiPriority w:val="99"/>
    <w:semiHidden/>
    <w:unhideWhenUsed/>
    <w:rsid w:val="00A374BE"/>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374BE"/>
    <w:rPr>
      <w:rFonts w:ascii="Tahoma" w:hAnsi="Tahoma" w:cs="Tahoma"/>
      <w:sz w:val="16"/>
      <w:szCs w:val="16"/>
    </w:rPr>
  </w:style>
  <w:style w:type="character" w:customStyle="1" w:styleId="Heading4Char">
    <w:name w:val="Heading 4 Char"/>
    <w:basedOn w:val="DefaultParagraphFont"/>
    <w:link w:val="Heading4"/>
    <w:uiPriority w:val="9"/>
    <w:rsid w:val="00FD6DBE"/>
    <w:rPr>
      <w:rFonts w:ascii="Arial" w:hAnsi="Arial"/>
      <w:color w:val="4F81BD" w:themeColor="accent1"/>
      <w:spacing w:val="5"/>
      <w:sz w:val="24"/>
      <w:szCs w:val="24"/>
    </w:rPr>
  </w:style>
  <w:style w:type="paragraph" w:customStyle="1" w:styleId="AddressBlock">
    <w:name w:val="Address Block"/>
    <w:basedOn w:val="Normal"/>
    <w:rsid w:val="00A374BE"/>
    <w:pPr>
      <w:spacing w:line="180" w:lineRule="exact"/>
    </w:pPr>
    <w:rPr>
      <w:sz w:val="15"/>
    </w:rPr>
  </w:style>
  <w:style w:type="character" w:customStyle="1" w:styleId="HeaderChar">
    <w:name w:val="Header Char"/>
    <w:basedOn w:val="DefaultParagraphFont"/>
    <w:link w:val="Header"/>
    <w:uiPriority w:val="99"/>
    <w:rsid w:val="00944110"/>
    <w:rPr>
      <w:sz w:val="20"/>
    </w:rPr>
  </w:style>
  <w:style w:type="paragraph" w:styleId="EnvelopeReturn">
    <w:name w:val="envelope return"/>
    <w:basedOn w:val="Normal"/>
    <w:uiPriority w:val="99"/>
    <w:unhideWhenUsed/>
    <w:rsid w:val="00606CDA"/>
    <w:rPr>
      <w:rFonts w:eastAsia="Times New Roman"/>
    </w:rPr>
  </w:style>
  <w:style w:type="paragraph" w:styleId="EnvelopeAddress">
    <w:name w:val="envelope address"/>
    <w:basedOn w:val="Normal"/>
    <w:uiPriority w:val="99"/>
    <w:unhideWhenUsed/>
    <w:rsid w:val="00606CDA"/>
    <w:pPr>
      <w:framePr w:w="7920" w:h="1980" w:hRule="exact" w:hSpace="180" w:wrap="auto" w:hAnchor="page" w:xAlign="center" w:yAlign="bottom"/>
      <w:ind w:left="2880"/>
    </w:pPr>
    <w:rPr>
      <w:rFonts w:eastAsia="Times New Roman"/>
      <w:szCs w:val="24"/>
    </w:rPr>
  </w:style>
  <w:style w:type="paragraph" w:styleId="NoSpacing">
    <w:name w:val="No Spacing"/>
    <w:basedOn w:val="Normal"/>
    <w:link w:val="NoSpacingChar"/>
    <w:uiPriority w:val="1"/>
    <w:qFormat/>
    <w:rsid w:val="00733483"/>
    <w:pPr>
      <w:spacing w:after="0" w:line="240" w:lineRule="auto"/>
    </w:pPr>
  </w:style>
  <w:style w:type="paragraph" w:styleId="ListParagraph">
    <w:name w:val="List Paragraph"/>
    <w:basedOn w:val="Normal"/>
    <w:uiPriority w:val="34"/>
    <w:qFormat/>
    <w:rsid w:val="00733483"/>
    <w:pPr>
      <w:ind w:left="720"/>
      <w:contextualSpacing/>
    </w:pPr>
  </w:style>
  <w:style w:type="paragraph" w:styleId="TOC1">
    <w:name w:val="toc 1"/>
    <w:basedOn w:val="Normal"/>
    <w:next w:val="Normal"/>
    <w:autoRedefine/>
    <w:uiPriority w:val="39"/>
    <w:rsid w:val="00307F76"/>
    <w:pPr>
      <w:tabs>
        <w:tab w:val="right" w:leader="dot" w:pos="4445"/>
      </w:tabs>
      <w:spacing w:before="120" w:after="0"/>
      <w:jc w:val="right"/>
    </w:pPr>
    <w:rPr>
      <w:b/>
      <w:smallCaps/>
    </w:rPr>
  </w:style>
  <w:style w:type="paragraph" w:styleId="TOC2">
    <w:name w:val="toc 2"/>
    <w:basedOn w:val="Normal"/>
    <w:next w:val="Normal"/>
    <w:autoRedefine/>
    <w:uiPriority w:val="39"/>
    <w:rsid w:val="007E0471"/>
    <w:pPr>
      <w:tabs>
        <w:tab w:val="right" w:leader="dot" w:pos="4445"/>
      </w:tabs>
      <w:spacing w:after="0"/>
      <w:ind w:left="202"/>
    </w:pPr>
    <w:rPr>
      <w:sz w:val="18"/>
    </w:rPr>
  </w:style>
  <w:style w:type="paragraph" w:styleId="TOC3">
    <w:name w:val="toc 3"/>
    <w:basedOn w:val="Normal"/>
    <w:next w:val="Normal"/>
    <w:autoRedefine/>
    <w:uiPriority w:val="39"/>
    <w:rsid w:val="00D962DC"/>
    <w:pPr>
      <w:tabs>
        <w:tab w:val="right" w:leader="dot" w:pos="4445"/>
      </w:tabs>
      <w:spacing w:after="0"/>
      <w:ind w:left="403"/>
    </w:pPr>
    <w:rPr>
      <w:i/>
      <w:sz w:val="18"/>
    </w:rPr>
  </w:style>
  <w:style w:type="paragraph" w:styleId="PlainText">
    <w:name w:val="Plain Text"/>
    <w:basedOn w:val="Normal"/>
    <w:link w:val="PlainTextChar"/>
    <w:rsid w:val="00DA2D8E"/>
  </w:style>
  <w:style w:type="character" w:customStyle="1" w:styleId="PlainTextChar">
    <w:name w:val="Plain Text Char"/>
    <w:basedOn w:val="DefaultParagraphFont"/>
    <w:link w:val="PlainText"/>
    <w:rsid w:val="00DA2D8E"/>
    <w:rPr>
      <w:rFonts w:asciiTheme="minorHAnsi" w:eastAsiaTheme="minorEastAsia" w:hAnsiTheme="minorHAnsi" w:cstheme="minorBidi"/>
      <w:lang w:bidi="en-US"/>
    </w:rPr>
  </w:style>
  <w:style w:type="paragraph" w:customStyle="1" w:styleId="ChapterHeading">
    <w:name w:val="Chapter Heading"/>
    <w:basedOn w:val="Title"/>
    <w:autoRedefine/>
    <w:rsid w:val="00FD6DBE"/>
    <w:pPr>
      <w:pBdr>
        <w:top w:val="none" w:sz="0" w:space="0" w:color="auto"/>
        <w:bottom w:val="single" w:sz="12" w:space="1" w:color="4F81BD" w:themeColor="accent1"/>
      </w:pBdr>
    </w:pPr>
  </w:style>
  <w:style w:type="paragraph" w:customStyle="1" w:styleId="ChapterSubheading">
    <w:name w:val="Chapter Subheading"/>
    <w:basedOn w:val="Heading2"/>
    <w:autoRedefine/>
    <w:rsid w:val="003C4AFF"/>
  </w:style>
  <w:style w:type="paragraph" w:customStyle="1" w:styleId="ChapterText">
    <w:name w:val="Chapter Text"/>
    <w:basedOn w:val="PlainText"/>
    <w:link w:val="ChapterTextChar"/>
    <w:autoRedefine/>
    <w:rsid w:val="009F782C"/>
    <w:pPr>
      <w:tabs>
        <w:tab w:val="left" w:pos="0"/>
      </w:tabs>
      <w:spacing w:after="120" w:line="360" w:lineRule="auto"/>
      <w:ind w:left="360"/>
    </w:pPr>
    <w:rPr>
      <w:rFonts w:cs="Arial"/>
      <w:color w:val="000000"/>
      <w:sz w:val="22"/>
      <w:szCs w:val="22"/>
    </w:rPr>
  </w:style>
  <w:style w:type="paragraph" w:customStyle="1" w:styleId="How-ToHeading">
    <w:name w:val="How-To Heading"/>
    <w:basedOn w:val="PlainText"/>
    <w:autoRedefine/>
    <w:rsid w:val="00DA2D8E"/>
    <w:pPr>
      <w:keepNext/>
      <w:numPr>
        <w:numId w:val="3"/>
      </w:numPr>
      <w:shd w:val="clear" w:color="auto" w:fill="000000"/>
      <w:tabs>
        <w:tab w:val="clear" w:pos="360"/>
        <w:tab w:val="num" w:pos="-1080"/>
      </w:tabs>
    </w:pPr>
    <w:rPr>
      <w:rFonts w:ascii="Franklin Gothic Demi Cond" w:hAnsi="Franklin Gothic Demi Cond"/>
      <w:sz w:val="28"/>
    </w:rPr>
  </w:style>
  <w:style w:type="paragraph" w:customStyle="1" w:styleId="How-ToSteps">
    <w:name w:val="How-To Steps"/>
    <w:basedOn w:val="PlainText"/>
    <w:rsid w:val="00DA2D8E"/>
    <w:pPr>
      <w:numPr>
        <w:numId w:val="6"/>
      </w:numPr>
    </w:pPr>
    <w:rPr>
      <w:rFonts w:ascii="Franklin Gothic Medium" w:hAnsi="Franklin Gothic Medium"/>
      <w:sz w:val="24"/>
    </w:rPr>
  </w:style>
  <w:style w:type="paragraph" w:customStyle="1" w:styleId="ChapterSubtopic">
    <w:name w:val="Chapter Subtopic"/>
    <w:basedOn w:val="PlainText"/>
    <w:autoRedefine/>
    <w:rsid w:val="00DA2D8E"/>
    <w:pPr>
      <w:spacing w:before="120" w:after="120"/>
      <w:ind w:left="2160"/>
    </w:pPr>
    <w:rPr>
      <w:rFonts w:ascii="Franklin Gothic Medium" w:hAnsi="Franklin Gothic Medium"/>
      <w:sz w:val="36"/>
    </w:rPr>
  </w:style>
  <w:style w:type="paragraph" w:customStyle="1" w:styleId="Section">
    <w:name w:val="Section"/>
    <w:basedOn w:val="PlainText"/>
    <w:autoRedefine/>
    <w:rsid w:val="00DA2D8E"/>
    <w:pPr>
      <w:pageBreakBefore/>
      <w:pBdr>
        <w:top w:val="single" w:sz="2" w:space="1" w:color="auto"/>
        <w:bottom w:val="single" w:sz="18" w:space="1" w:color="auto"/>
      </w:pBdr>
      <w:shd w:val="solid" w:color="auto" w:fill="000000"/>
    </w:pPr>
    <w:rPr>
      <w:rFonts w:ascii="Arial Black" w:hAnsi="Arial Black"/>
      <w:sz w:val="72"/>
    </w:rPr>
  </w:style>
  <w:style w:type="paragraph" w:customStyle="1" w:styleId="ChapterTextBullets">
    <w:name w:val="Chapter Text Bullets"/>
    <w:basedOn w:val="ChapterText"/>
    <w:rsid w:val="00DA2D8E"/>
    <w:pPr>
      <w:numPr>
        <w:numId w:val="4"/>
      </w:numPr>
      <w:tabs>
        <w:tab w:val="clear" w:pos="360"/>
        <w:tab w:val="num" w:pos="2880"/>
      </w:tabs>
      <w:ind w:left="2880"/>
    </w:pPr>
  </w:style>
  <w:style w:type="paragraph" w:customStyle="1" w:styleId="TofC">
    <w:name w:val="TofC"/>
    <w:basedOn w:val="Section"/>
    <w:rsid w:val="00DA2D8E"/>
  </w:style>
  <w:style w:type="character" w:styleId="PageNumber">
    <w:name w:val="page number"/>
    <w:basedOn w:val="DefaultParagraphFont"/>
    <w:rsid w:val="00DA2D8E"/>
  </w:style>
  <w:style w:type="character" w:styleId="Hyperlink">
    <w:name w:val="Hyperlink"/>
    <w:basedOn w:val="DefaultParagraphFont"/>
    <w:uiPriority w:val="99"/>
    <w:rsid w:val="00DA2D8E"/>
    <w:rPr>
      <w:color w:val="0000FF"/>
      <w:u w:val="single"/>
    </w:rPr>
  </w:style>
  <w:style w:type="paragraph" w:customStyle="1" w:styleId="StyleChapterTextLeft0">
    <w:name w:val="Style Chapter Text + Left:  0&quot;"/>
    <w:basedOn w:val="ChapterText"/>
    <w:rsid w:val="00DA2D8E"/>
  </w:style>
  <w:style w:type="paragraph" w:customStyle="1" w:styleId="StyleChapterTextBold">
    <w:name w:val="Style Chapter Text + Bold"/>
    <w:basedOn w:val="ChapterText"/>
    <w:link w:val="StyleChapterTextBoldChar"/>
    <w:rsid w:val="00DA2D8E"/>
    <w:rPr>
      <w:b/>
      <w:bCs/>
    </w:rPr>
  </w:style>
  <w:style w:type="character" w:customStyle="1" w:styleId="ChapterTextChar">
    <w:name w:val="Chapter Text Char"/>
    <w:basedOn w:val="PlainTextChar"/>
    <w:link w:val="ChapterText"/>
    <w:rsid w:val="009F782C"/>
    <w:rPr>
      <w:rFonts w:ascii="Arial" w:eastAsiaTheme="minorEastAsia" w:hAnsi="Arial" w:cs="Arial"/>
      <w:color w:val="000000"/>
      <w:sz w:val="22"/>
      <w:szCs w:val="22"/>
      <w:lang w:bidi="en-US"/>
    </w:rPr>
  </w:style>
  <w:style w:type="character" w:customStyle="1" w:styleId="StyleChapterTextBoldChar">
    <w:name w:val="Style Chapter Text + Bold Char"/>
    <w:basedOn w:val="ChapterTextChar"/>
    <w:link w:val="StyleChapterTextBold"/>
    <w:rsid w:val="00DA2D8E"/>
    <w:rPr>
      <w:rFonts w:ascii="Arial" w:eastAsiaTheme="minorEastAsia" w:hAnsi="Arial" w:cs="Arial"/>
      <w:b/>
      <w:bCs/>
      <w:color w:val="000000"/>
      <w:sz w:val="22"/>
      <w:szCs w:val="22"/>
      <w:lang w:bidi="en-US"/>
    </w:rPr>
  </w:style>
  <w:style w:type="paragraph" w:customStyle="1" w:styleId="StyleChapterTextAfter6pt">
    <w:name w:val="Style Chapter Text + After:  6 pt"/>
    <w:basedOn w:val="ChapterText"/>
    <w:rsid w:val="00DA2D8E"/>
    <w:rPr>
      <w:sz w:val="20"/>
    </w:rPr>
  </w:style>
  <w:style w:type="paragraph" w:customStyle="1" w:styleId="StylePlainTextTimesNewRoman12pt">
    <w:name w:val="Style Plain Text + Times New Roman 12 pt"/>
    <w:basedOn w:val="PlainText"/>
    <w:rsid w:val="00DA2D8E"/>
    <w:rPr>
      <w:sz w:val="22"/>
    </w:rPr>
  </w:style>
  <w:style w:type="character" w:customStyle="1" w:styleId="mw-headline">
    <w:name w:val="mw-headline"/>
    <w:basedOn w:val="DefaultParagraphFont"/>
    <w:rsid w:val="00DA2D8E"/>
  </w:style>
  <w:style w:type="paragraph" w:styleId="NormalWeb">
    <w:name w:val="Normal (Web)"/>
    <w:basedOn w:val="Normal"/>
    <w:uiPriority w:val="99"/>
    <w:rsid w:val="00DA2D8E"/>
    <w:pPr>
      <w:spacing w:before="100" w:beforeAutospacing="1" w:after="100" w:afterAutospacing="1"/>
    </w:pPr>
    <w:rPr>
      <w:rFonts w:ascii="Times New Roman" w:hAnsi="Times New Roman"/>
      <w:sz w:val="24"/>
      <w:szCs w:val="24"/>
    </w:rPr>
  </w:style>
  <w:style w:type="paragraph" w:styleId="Caption">
    <w:name w:val="caption"/>
    <w:basedOn w:val="Normal"/>
    <w:next w:val="Normal"/>
    <w:uiPriority w:val="35"/>
    <w:unhideWhenUsed/>
    <w:qFormat/>
    <w:rsid w:val="00E2276C"/>
    <w:pPr>
      <w:keepNext/>
      <w:jc w:val="right"/>
    </w:pPr>
    <w:rPr>
      <w:b/>
      <w:bCs/>
      <w:color w:val="4F81BD" w:themeColor="accent1"/>
      <w:sz w:val="14"/>
      <w:szCs w:val="14"/>
    </w:rPr>
  </w:style>
  <w:style w:type="character" w:customStyle="1" w:styleId="NoSpacingChar">
    <w:name w:val="No Spacing Char"/>
    <w:basedOn w:val="DefaultParagraphFont"/>
    <w:link w:val="NoSpacing"/>
    <w:uiPriority w:val="1"/>
    <w:rsid w:val="00733483"/>
  </w:style>
  <w:style w:type="character" w:styleId="PlaceholderText">
    <w:name w:val="Placeholder Text"/>
    <w:basedOn w:val="DefaultParagraphFont"/>
    <w:uiPriority w:val="99"/>
    <w:rsid w:val="00DA2D8E"/>
    <w:rPr>
      <w:color w:val="808080"/>
    </w:rPr>
  </w:style>
  <w:style w:type="paragraph" w:styleId="Title">
    <w:name w:val="Title"/>
    <w:basedOn w:val="Normal"/>
    <w:next w:val="Normal"/>
    <w:link w:val="TitleChar"/>
    <w:uiPriority w:val="10"/>
    <w:qFormat/>
    <w:rsid w:val="003C4AFF"/>
    <w:pPr>
      <w:pageBreakBefore/>
      <w:pBdr>
        <w:top w:val="single" w:sz="12" w:space="1" w:color="4F81BD" w:themeColor="accent1"/>
      </w:pBdr>
      <w:spacing w:line="240" w:lineRule="auto"/>
      <w:jc w:val="right"/>
    </w:pPr>
    <w:rPr>
      <w:smallCaps/>
      <w:sz w:val="48"/>
      <w:szCs w:val="48"/>
    </w:rPr>
  </w:style>
  <w:style w:type="character" w:customStyle="1" w:styleId="TitleChar">
    <w:name w:val="Title Char"/>
    <w:basedOn w:val="DefaultParagraphFont"/>
    <w:link w:val="Title"/>
    <w:uiPriority w:val="10"/>
    <w:rsid w:val="003C4AFF"/>
    <w:rPr>
      <w:smallCaps/>
      <w:sz w:val="48"/>
      <w:szCs w:val="48"/>
    </w:rPr>
  </w:style>
  <w:style w:type="character" w:customStyle="1" w:styleId="Heading5Char">
    <w:name w:val="Heading 5 Char"/>
    <w:basedOn w:val="DefaultParagraphFont"/>
    <w:link w:val="Heading5"/>
    <w:uiPriority w:val="9"/>
    <w:rsid w:val="00733483"/>
    <w:rPr>
      <w:smallCaps/>
      <w:color w:val="943634" w:themeColor="accent2" w:themeShade="BF"/>
      <w:spacing w:val="10"/>
      <w:sz w:val="22"/>
      <w:szCs w:val="26"/>
    </w:rPr>
  </w:style>
  <w:style w:type="character" w:customStyle="1" w:styleId="Heading6Char">
    <w:name w:val="Heading 6 Char"/>
    <w:basedOn w:val="DefaultParagraphFont"/>
    <w:link w:val="Heading6"/>
    <w:uiPriority w:val="9"/>
    <w:semiHidden/>
    <w:rsid w:val="00733483"/>
    <w:rPr>
      <w:smallCaps/>
      <w:color w:val="C0504D" w:themeColor="accent2"/>
      <w:spacing w:val="5"/>
      <w:sz w:val="22"/>
    </w:rPr>
  </w:style>
  <w:style w:type="character" w:customStyle="1" w:styleId="Heading7Char">
    <w:name w:val="Heading 7 Char"/>
    <w:basedOn w:val="DefaultParagraphFont"/>
    <w:link w:val="Heading7"/>
    <w:uiPriority w:val="9"/>
    <w:semiHidden/>
    <w:rsid w:val="00733483"/>
    <w:rPr>
      <w:b/>
      <w:smallCaps/>
      <w:color w:val="C0504D" w:themeColor="accent2"/>
      <w:spacing w:val="10"/>
    </w:rPr>
  </w:style>
  <w:style w:type="character" w:customStyle="1" w:styleId="Heading8Char">
    <w:name w:val="Heading 8 Char"/>
    <w:basedOn w:val="DefaultParagraphFont"/>
    <w:link w:val="Heading8"/>
    <w:uiPriority w:val="9"/>
    <w:semiHidden/>
    <w:rsid w:val="00733483"/>
    <w:rPr>
      <w:b/>
      <w:i/>
      <w:smallCaps/>
      <w:color w:val="943634" w:themeColor="accent2" w:themeShade="BF"/>
    </w:rPr>
  </w:style>
  <w:style w:type="character" w:customStyle="1" w:styleId="Heading9Char">
    <w:name w:val="Heading 9 Char"/>
    <w:basedOn w:val="DefaultParagraphFont"/>
    <w:link w:val="Heading9"/>
    <w:uiPriority w:val="9"/>
    <w:semiHidden/>
    <w:rsid w:val="00733483"/>
    <w:rPr>
      <w:b/>
      <w:i/>
      <w:smallCaps/>
      <w:color w:val="622423" w:themeColor="accent2" w:themeShade="7F"/>
    </w:rPr>
  </w:style>
  <w:style w:type="paragraph" w:styleId="Subtitle">
    <w:name w:val="Subtitle"/>
    <w:basedOn w:val="Title"/>
    <w:next w:val="Normal"/>
    <w:link w:val="SubtitleChar"/>
    <w:uiPriority w:val="11"/>
    <w:qFormat/>
    <w:rsid w:val="00DF549E"/>
  </w:style>
  <w:style w:type="character" w:customStyle="1" w:styleId="SubtitleChar">
    <w:name w:val="Subtitle Char"/>
    <w:basedOn w:val="DefaultParagraphFont"/>
    <w:link w:val="Subtitle"/>
    <w:uiPriority w:val="11"/>
    <w:rsid w:val="00DF549E"/>
    <w:rPr>
      <w:rFonts w:ascii="Arial" w:hAnsi="Arial"/>
      <w:smallCaps/>
      <w:sz w:val="48"/>
      <w:szCs w:val="48"/>
    </w:rPr>
  </w:style>
  <w:style w:type="character" w:styleId="Strong">
    <w:name w:val="Strong"/>
    <w:uiPriority w:val="22"/>
    <w:qFormat/>
    <w:rsid w:val="00733483"/>
    <w:rPr>
      <w:b/>
      <w:color w:val="C0504D" w:themeColor="accent2"/>
    </w:rPr>
  </w:style>
  <w:style w:type="character" w:styleId="Emphasis">
    <w:name w:val="Emphasis"/>
    <w:uiPriority w:val="20"/>
    <w:qFormat/>
    <w:rsid w:val="00733483"/>
    <w:rPr>
      <w:b/>
      <w:i/>
      <w:spacing w:val="10"/>
    </w:rPr>
  </w:style>
  <w:style w:type="paragraph" w:styleId="Quote">
    <w:name w:val="Quote"/>
    <w:basedOn w:val="Normal"/>
    <w:next w:val="Normal"/>
    <w:link w:val="QuoteChar"/>
    <w:uiPriority w:val="29"/>
    <w:qFormat/>
    <w:rsid w:val="00733483"/>
    <w:rPr>
      <w:i/>
    </w:rPr>
  </w:style>
  <w:style w:type="character" w:customStyle="1" w:styleId="QuoteChar">
    <w:name w:val="Quote Char"/>
    <w:basedOn w:val="DefaultParagraphFont"/>
    <w:link w:val="Quote"/>
    <w:uiPriority w:val="29"/>
    <w:rsid w:val="00733483"/>
    <w:rPr>
      <w:i/>
    </w:rPr>
  </w:style>
  <w:style w:type="paragraph" w:styleId="IntenseQuote">
    <w:name w:val="Intense Quote"/>
    <w:basedOn w:val="Normal"/>
    <w:next w:val="Normal"/>
    <w:link w:val="IntenseQuoteChar"/>
    <w:uiPriority w:val="30"/>
    <w:qFormat/>
    <w:rsid w:val="00733483"/>
    <w:pPr>
      <w:pBdr>
        <w:top w:val="single" w:sz="8" w:space="10" w:color="943634" w:themeColor="accent2" w:themeShade="BF"/>
        <w:left w:val="single" w:sz="8" w:space="10" w:color="943634" w:themeColor="accent2" w:themeShade="BF"/>
        <w:bottom w:val="single" w:sz="8" w:space="10" w:color="943634" w:themeColor="accent2" w:themeShade="BF"/>
        <w:right w:val="single" w:sz="8" w:space="10" w:color="943634" w:themeColor="accent2" w:themeShade="BF"/>
      </w:pBdr>
      <w:shd w:val="clear" w:color="auto" w:fill="C0504D" w:themeFill="accent2"/>
      <w:spacing w:before="140" w:after="140"/>
      <w:ind w:left="1440" w:right="1440"/>
    </w:pPr>
    <w:rPr>
      <w:b/>
      <w:i/>
      <w:color w:val="FFFFFF" w:themeColor="background1"/>
    </w:rPr>
  </w:style>
  <w:style w:type="character" w:customStyle="1" w:styleId="IntenseQuoteChar">
    <w:name w:val="Intense Quote Char"/>
    <w:basedOn w:val="DefaultParagraphFont"/>
    <w:link w:val="IntenseQuote"/>
    <w:uiPriority w:val="30"/>
    <w:rsid w:val="00733483"/>
    <w:rPr>
      <w:b/>
      <w:i/>
      <w:color w:val="FFFFFF" w:themeColor="background1"/>
      <w:shd w:val="clear" w:color="auto" w:fill="C0504D" w:themeFill="accent2"/>
    </w:rPr>
  </w:style>
  <w:style w:type="character" w:styleId="SubtleEmphasis">
    <w:name w:val="Subtle Emphasis"/>
    <w:uiPriority w:val="19"/>
    <w:qFormat/>
    <w:rsid w:val="00733483"/>
    <w:rPr>
      <w:i/>
    </w:rPr>
  </w:style>
  <w:style w:type="character" w:styleId="IntenseEmphasis">
    <w:name w:val="Intense Emphasis"/>
    <w:uiPriority w:val="21"/>
    <w:qFormat/>
    <w:rsid w:val="00733483"/>
    <w:rPr>
      <w:b/>
      <w:i/>
      <w:color w:val="C0504D" w:themeColor="accent2"/>
      <w:spacing w:val="10"/>
    </w:rPr>
  </w:style>
  <w:style w:type="character" w:styleId="SubtleReference">
    <w:name w:val="Subtle Reference"/>
    <w:uiPriority w:val="31"/>
    <w:qFormat/>
    <w:rsid w:val="00733483"/>
    <w:rPr>
      <w:b/>
    </w:rPr>
  </w:style>
  <w:style w:type="character" w:styleId="IntenseReference">
    <w:name w:val="Intense Reference"/>
    <w:uiPriority w:val="32"/>
    <w:qFormat/>
    <w:rsid w:val="00733483"/>
    <w:rPr>
      <w:b/>
      <w:bCs/>
      <w:smallCaps/>
      <w:spacing w:val="5"/>
      <w:sz w:val="22"/>
      <w:szCs w:val="22"/>
      <w:u w:val="single"/>
    </w:rPr>
  </w:style>
  <w:style w:type="character" w:styleId="BookTitle">
    <w:name w:val="Book Title"/>
    <w:uiPriority w:val="33"/>
    <w:qFormat/>
    <w:rsid w:val="00733483"/>
    <w:rPr>
      <w:rFonts w:asciiTheme="majorHAnsi" w:eastAsiaTheme="majorEastAsia" w:hAnsiTheme="majorHAnsi" w:cstheme="majorBidi"/>
      <w:i/>
      <w:iCs/>
      <w:sz w:val="20"/>
      <w:szCs w:val="20"/>
    </w:rPr>
  </w:style>
  <w:style w:type="paragraph" w:styleId="TOCHeading">
    <w:name w:val="TOC Heading"/>
    <w:basedOn w:val="Heading1"/>
    <w:next w:val="Normal"/>
    <w:uiPriority w:val="39"/>
    <w:unhideWhenUsed/>
    <w:qFormat/>
    <w:rsid w:val="00733483"/>
    <w:pPr>
      <w:outlineLvl w:val="9"/>
    </w:pPr>
  </w:style>
  <w:style w:type="paragraph" w:customStyle="1" w:styleId="BlankPage">
    <w:name w:val="_BlankPage"/>
    <w:basedOn w:val="ChapterText"/>
    <w:qFormat/>
    <w:rsid w:val="00067C84"/>
    <w:pPr>
      <w:jc w:val="center"/>
    </w:pPr>
    <w:rPr>
      <w:i/>
      <w:sz w:val="16"/>
    </w:rPr>
  </w:style>
  <w:style w:type="paragraph" w:styleId="TOC4">
    <w:name w:val="toc 4"/>
    <w:basedOn w:val="Normal"/>
    <w:next w:val="Normal"/>
    <w:autoRedefine/>
    <w:uiPriority w:val="39"/>
    <w:rsid w:val="007E0471"/>
    <w:pPr>
      <w:tabs>
        <w:tab w:val="right" w:leader="dot" w:pos="4445"/>
      </w:tabs>
      <w:spacing w:after="0"/>
      <w:ind w:left="605"/>
    </w:pPr>
    <w:rPr>
      <w:sz w:val="18"/>
    </w:rPr>
  </w:style>
  <w:style w:type="paragraph" w:customStyle="1" w:styleId="margin">
    <w:name w:val="_margin"/>
    <w:basedOn w:val="Normal"/>
    <w:qFormat/>
    <w:rsid w:val="002332CB"/>
    <w:pPr>
      <w:framePr w:w="1440" w:wrap="around" w:vAnchor="text" w:hAnchor="page" w:x="433" w:y="246"/>
      <w:pBdr>
        <w:top w:val="single" w:sz="12" w:space="1" w:color="auto"/>
        <w:left w:val="single" w:sz="12" w:space="4" w:color="auto"/>
        <w:bottom w:val="single" w:sz="12" w:space="1" w:color="auto"/>
        <w:right w:val="single" w:sz="12" w:space="4" w:color="auto"/>
      </w:pBdr>
      <w:shd w:val="clear" w:color="auto" w:fill="F79646" w:themeFill="accent6"/>
      <w:jc w:val="center"/>
    </w:pPr>
    <w:rPr>
      <w:sz w:val="18"/>
      <w:szCs w:val="24"/>
    </w:rPr>
  </w:style>
  <w:style w:type="paragraph" w:customStyle="1" w:styleId="Note">
    <w:name w:val="_Note"/>
    <w:basedOn w:val="margin"/>
    <w:qFormat/>
    <w:rsid w:val="00110AC8"/>
    <w:pPr>
      <w:framePr w:wrap="around" w:x="841" w:y="303"/>
      <w:pBdr>
        <w:top w:val="single" w:sz="12" w:space="1" w:color="1F497D" w:themeColor="text2"/>
        <w:left w:val="single" w:sz="12" w:space="4" w:color="1F497D" w:themeColor="text2"/>
        <w:bottom w:val="single" w:sz="12" w:space="1" w:color="1F497D" w:themeColor="text2"/>
        <w:right w:val="single" w:sz="12" w:space="4" w:color="1F497D" w:themeColor="text2"/>
      </w:pBdr>
      <w:shd w:val="clear" w:color="auto" w:fill="C6D9F1" w:themeFill="text2" w:themeFillTint="33"/>
    </w:pPr>
    <w:rPr>
      <w:sz w:val="20"/>
      <w:szCs w:val="20"/>
    </w:rPr>
  </w:style>
  <w:style w:type="paragraph" w:customStyle="1" w:styleId="ChapterTextBulletted">
    <w:name w:val="Chapter Text Bulletted"/>
    <w:basedOn w:val="ChapterText"/>
    <w:qFormat/>
    <w:rsid w:val="00771FE0"/>
    <w:pPr>
      <w:numPr>
        <w:numId w:val="5"/>
      </w:numPr>
    </w:pPr>
  </w:style>
  <w:style w:type="paragraph" w:customStyle="1" w:styleId="ChapterTextNumbered">
    <w:name w:val="Chapter Text Numbered"/>
    <w:basedOn w:val="ChapterTextBulletted"/>
    <w:qFormat/>
    <w:rsid w:val="00771FE0"/>
    <w:pPr>
      <w:numPr>
        <w:numId w:val="7"/>
      </w:numPr>
    </w:pPr>
  </w:style>
  <w:style w:type="table" w:styleId="TableColorful2">
    <w:name w:val="Table Colorful 2"/>
    <w:basedOn w:val="TableNormal"/>
    <w:rsid w:val="00760DCB"/>
    <w:tblPr>
      <w:tblInd w:w="0" w:type="dxa"/>
      <w:tblBorders>
        <w:bottom w:val="single" w:sz="12" w:space="0" w:color="000000"/>
      </w:tblBorders>
      <w:tblCellMar>
        <w:top w:w="0" w:type="dxa"/>
        <w:left w:w="108" w:type="dxa"/>
        <w:bottom w:w="0" w:type="dxa"/>
        <w:right w:w="108" w:type="dxa"/>
      </w:tblCellMar>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3Deffects3">
    <w:name w:val="Table 3D effects 3"/>
    <w:basedOn w:val="TableNormal"/>
    <w:rsid w:val="00760DCB"/>
    <w:tblPr>
      <w:tblStyleRowBandSize w:val="1"/>
      <w:tblStyleColBandSize w:val="1"/>
      <w:tblInd w:w="0" w:type="dxa"/>
      <w:tblCellMar>
        <w:top w:w="0" w:type="dxa"/>
        <w:left w:w="108" w:type="dxa"/>
        <w:bottom w:w="0" w:type="dxa"/>
        <w:right w:w="108" w:type="dxa"/>
      </w:tblCellMar>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1">
    <w:name w:val="Table List 1"/>
    <w:basedOn w:val="TableNormal"/>
    <w:rsid w:val="0044412B"/>
    <w:tblPr>
      <w:tblStyleRowBandSize w:val="1"/>
      <w:tblInd w:w="0" w:type="dxa"/>
      <w:tblBorders>
        <w:top w:val="single" w:sz="12" w:space="0" w:color="008080"/>
        <w:left w:val="single" w:sz="6" w:space="0" w:color="008080"/>
        <w:bottom w:val="single" w:sz="12" w:space="0" w:color="008080"/>
        <w:right w:val="single" w:sz="6" w:space="0" w:color="008080"/>
      </w:tblBorders>
      <w:tblCellMar>
        <w:top w:w="0" w:type="dxa"/>
        <w:left w:w="108" w:type="dxa"/>
        <w:bottom w:w="0" w:type="dxa"/>
        <w:right w:w="108" w:type="dxa"/>
      </w:tblCellMar>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rsid w:val="0044412B"/>
    <w:tblPr>
      <w:tblInd w:w="0" w:type="dxa"/>
      <w:tblBorders>
        <w:top w:val="single" w:sz="12" w:space="0" w:color="000000"/>
        <w:bottom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Contemporary">
    <w:name w:val="Table Contemporary"/>
    <w:basedOn w:val="TableNormal"/>
    <w:rsid w:val="0044412B"/>
    <w:tblPr>
      <w:tblStyleRowBandSize w:val="1"/>
      <w:tblInd w:w="0" w:type="dxa"/>
      <w:tblBorders>
        <w:insideH w:val="single" w:sz="18" w:space="0" w:color="FFFFFF"/>
        <w:insideV w:val="single" w:sz="18" w:space="0" w:color="FFFFFF"/>
      </w:tblBorders>
      <w:tblCellMar>
        <w:top w:w="0" w:type="dxa"/>
        <w:left w:w="108" w:type="dxa"/>
        <w:bottom w:w="0" w:type="dxa"/>
        <w:right w:w="108" w:type="dxa"/>
      </w:tblCellMar>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3Deffects2">
    <w:name w:val="Table 3D effects 2"/>
    <w:basedOn w:val="TableNormal"/>
    <w:rsid w:val="0044412B"/>
    <w:tblPr>
      <w:tblStyleRowBandSize w:val="1"/>
      <w:tblInd w:w="0" w:type="dxa"/>
      <w:tblCellMar>
        <w:top w:w="0" w:type="dxa"/>
        <w:left w:w="108" w:type="dxa"/>
        <w:bottom w:w="0" w:type="dxa"/>
        <w:right w:w="108" w:type="dxa"/>
      </w:tblCellMar>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Grid2">
    <w:name w:val="Table Grid 2"/>
    <w:basedOn w:val="TableNormal"/>
    <w:rsid w:val="00D87FB0"/>
    <w:tblPr>
      <w:tblInd w:w="0" w:type="dxa"/>
      <w:tblBorders>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
    <w:name w:val="Table Grid"/>
    <w:basedOn w:val="TableNormal"/>
    <w:uiPriority w:val="59"/>
    <w:rsid w:val="001B7AA9"/>
    <w:pPr>
      <w:spacing w:after="0" w:line="240" w:lineRule="auto"/>
    </w:pPr>
    <w:rPr>
      <w:rFonts w:eastAsiaTheme="minorHAns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MediumList21">
    <w:name w:val="Medium List 21"/>
    <w:basedOn w:val="TableNormal"/>
    <w:uiPriority w:val="66"/>
    <w:rsid w:val="001B7AA9"/>
    <w:pPr>
      <w:spacing w:after="0" w:line="240" w:lineRule="auto"/>
    </w:pPr>
    <w:rPr>
      <w:rFonts w:eastAsiaTheme="majorEastAsia" w:cstheme="majorBidi"/>
      <w:color w:val="000000" w:themeColor="text1"/>
      <w:sz w:val="18"/>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paragraph" w:styleId="TOC5">
    <w:name w:val="toc 5"/>
    <w:basedOn w:val="Normal"/>
    <w:next w:val="Normal"/>
    <w:autoRedefine/>
    <w:uiPriority w:val="39"/>
    <w:unhideWhenUsed/>
    <w:rsid w:val="001B7AA9"/>
    <w:pPr>
      <w:spacing w:after="100"/>
      <w:ind w:left="880"/>
    </w:pPr>
    <w:rPr>
      <w:rFonts w:asciiTheme="minorHAnsi" w:hAnsiTheme="minorHAnsi"/>
      <w:sz w:val="22"/>
      <w:szCs w:val="22"/>
      <w:lang w:bidi="ar-SA"/>
    </w:rPr>
  </w:style>
  <w:style w:type="paragraph" w:styleId="TOC6">
    <w:name w:val="toc 6"/>
    <w:basedOn w:val="Normal"/>
    <w:next w:val="Normal"/>
    <w:autoRedefine/>
    <w:uiPriority w:val="39"/>
    <w:unhideWhenUsed/>
    <w:rsid w:val="001B7AA9"/>
    <w:pPr>
      <w:spacing w:after="100"/>
      <w:ind w:left="1100"/>
    </w:pPr>
    <w:rPr>
      <w:rFonts w:asciiTheme="minorHAnsi" w:hAnsiTheme="minorHAnsi"/>
      <w:sz w:val="22"/>
      <w:szCs w:val="22"/>
      <w:lang w:bidi="ar-SA"/>
    </w:rPr>
  </w:style>
  <w:style w:type="paragraph" w:styleId="TOC7">
    <w:name w:val="toc 7"/>
    <w:basedOn w:val="Normal"/>
    <w:next w:val="Normal"/>
    <w:autoRedefine/>
    <w:uiPriority w:val="39"/>
    <w:unhideWhenUsed/>
    <w:rsid w:val="001B7AA9"/>
    <w:pPr>
      <w:spacing w:after="100"/>
      <w:ind w:left="1320"/>
    </w:pPr>
    <w:rPr>
      <w:rFonts w:asciiTheme="minorHAnsi" w:hAnsiTheme="minorHAnsi"/>
      <w:sz w:val="22"/>
      <w:szCs w:val="22"/>
      <w:lang w:bidi="ar-SA"/>
    </w:rPr>
  </w:style>
  <w:style w:type="paragraph" w:styleId="TOC8">
    <w:name w:val="toc 8"/>
    <w:basedOn w:val="Normal"/>
    <w:next w:val="Normal"/>
    <w:autoRedefine/>
    <w:uiPriority w:val="39"/>
    <w:unhideWhenUsed/>
    <w:rsid w:val="001B7AA9"/>
    <w:pPr>
      <w:spacing w:after="100"/>
      <w:ind w:left="1540"/>
    </w:pPr>
    <w:rPr>
      <w:rFonts w:asciiTheme="minorHAnsi" w:hAnsiTheme="minorHAnsi"/>
      <w:sz w:val="22"/>
      <w:szCs w:val="22"/>
      <w:lang w:bidi="ar-SA"/>
    </w:rPr>
  </w:style>
  <w:style w:type="paragraph" w:styleId="TOC9">
    <w:name w:val="toc 9"/>
    <w:basedOn w:val="Normal"/>
    <w:next w:val="Normal"/>
    <w:autoRedefine/>
    <w:uiPriority w:val="39"/>
    <w:unhideWhenUsed/>
    <w:rsid w:val="001B7AA9"/>
    <w:pPr>
      <w:spacing w:after="100"/>
      <w:ind w:left="1760"/>
    </w:pPr>
    <w:rPr>
      <w:rFonts w:asciiTheme="minorHAnsi" w:hAnsiTheme="minorHAnsi"/>
      <w:sz w:val="22"/>
      <w:szCs w:val="22"/>
      <w:lang w:bidi="ar-SA"/>
    </w:rPr>
  </w:style>
  <w:style w:type="paragraph" w:styleId="HTMLPreformatted">
    <w:name w:val="HTML Preformatted"/>
    <w:basedOn w:val="Normal"/>
    <w:link w:val="HTMLPreformattedChar"/>
    <w:uiPriority w:val="99"/>
    <w:unhideWhenUsed/>
    <w:rsid w:val="001B7AA9"/>
    <w:pPr>
      <w:pBdr>
        <w:top w:val="dashed" w:sz="4" w:space="12" w:color="2F6FAB"/>
        <w:left w:val="dashed" w:sz="4" w:space="12" w:color="2F6FAB"/>
        <w:bottom w:val="dashed" w:sz="4" w:space="12" w:color="2F6FAB"/>
        <w:right w:val="dashed" w:sz="4" w:space="12" w:color="2F6FAB"/>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4" w:lineRule="atLeast"/>
    </w:pPr>
    <w:rPr>
      <w:rFonts w:ascii="Consolas" w:eastAsia="Times New Roman" w:hAnsi="Consolas" w:cs="Consolas"/>
      <w:color w:val="000000"/>
      <w:lang w:bidi="ar-SA"/>
    </w:rPr>
  </w:style>
  <w:style w:type="character" w:customStyle="1" w:styleId="HTMLPreformattedChar">
    <w:name w:val="HTML Preformatted Char"/>
    <w:basedOn w:val="DefaultParagraphFont"/>
    <w:link w:val="HTMLPreformatted"/>
    <w:uiPriority w:val="99"/>
    <w:rsid w:val="001B7AA9"/>
    <w:rPr>
      <w:rFonts w:ascii="Consolas" w:eastAsia="Times New Roman" w:hAnsi="Consolas" w:cs="Consolas"/>
      <w:color w:val="000000"/>
      <w:shd w:val="clear" w:color="auto" w:fill="F9F9F9"/>
      <w:lang w:bidi="ar-SA"/>
    </w:rPr>
  </w:style>
  <w:style w:type="character" w:customStyle="1" w:styleId="br02">
    <w:name w:val="br02"/>
    <w:basedOn w:val="DefaultParagraphFont"/>
    <w:rsid w:val="001B7AA9"/>
    <w:rPr>
      <w:color w:val="66CC66"/>
    </w:rPr>
  </w:style>
  <w:style w:type="character" w:customStyle="1" w:styleId="me12">
    <w:name w:val="me12"/>
    <w:basedOn w:val="DefaultParagraphFont"/>
    <w:rsid w:val="001B7AA9"/>
    <w:rPr>
      <w:color w:val="006600"/>
    </w:rPr>
  </w:style>
  <w:style w:type="character" w:customStyle="1" w:styleId="st02">
    <w:name w:val="st02"/>
    <w:basedOn w:val="DefaultParagraphFont"/>
    <w:rsid w:val="001B7AA9"/>
    <w:rPr>
      <w:color w:val="3366CC"/>
    </w:rPr>
  </w:style>
  <w:style w:type="character" w:customStyle="1" w:styleId="kw12">
    <w:name w:val="kw12"/>
    <w:basedOn w:val="DefaultParagraphFont"/>
    <w:rsid w:val="001B7AA9"/>
    <w:rPr>
      <w:b/>
      <w:bCs/>
      <w:color w:val="000066"/>
    </w:rPr>
  </w:style>
  <w:style w:type="character" w:customStyle="1" w:styleId="kw22">
    <w:name w:val="kw22"/>
    <w:basedOn w:val="DefaultParagraphFont"/>
    <w:rsid w:val="001B7AA9"/>
    <w:rPr>
      <w:b/>
      <w:bCs/>
      <w:color w:val="003366"/>
    </w:rPr>
  </w:style>
  <w:style w:type="character" w:customStyle="1" w:styleId="kw32">
    <w:name w:val="kw32"/>
    <w:basedOn w:val="DefaultParagraphFont"/>
    <w:rsid w:val="001B7AA9"/>
    <w:rPr>
      <w:color w:val="000066"/>
    </w:rPr>
  </w:style>
  <w:style w:type="table" w:customStyle="1" w:styleId="LightShading-Accent11">
    <w:name w:val="Light Shading - Accent 11"/>
    <w:basedOn w:val="TableNormal"/>
    <w:uiPriority w:val="60"/>
    <w:rsid w:val="001B7AA9"/>
    <w:pPr>
      <w:spacing w:after="0" w:line="240" w:lineRule="auto"/>
    </w:pPr>
    <w:rPr>
      <w:rFonts w:eastAsiaTheme="minorHAnsi"/>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MediumShading1-Accent11">
    <w:name w:val="Medium Shading 1 - Accent 11"/>
    <w:basedOn w:val="TableNormal"/>
    <w:uiPriority w:val="63"/>
    <w:rsid w:val="001B7AA9"/>
    <w:pPr>
      <w:spacing w:after="0" w:line="240" w:lineRule="auto"/>
    </w:pPr>
    <w:rPr>
      <w:rFonts w:eastAsiaTheme="minorHAnsi"/>
    </w:r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customStyle="1" w:styleId="KBComments">
    <w:name w:val="KB_Comments"/>
    <w:basedOn w:val="Normal"/>
    <w:link w:val="KBCommentsChar"/>
    <w:qFormat/>
    <w:rsid w:val="001B7AA9"/>
    <w:pPr>
      <w:framePr w:w="1440" w:hSpace="576" w:wrap="around" w:vAnchor="text" w:hAnchor="page" w:x="690" w:y="104"/>
      <w:pBdr>
        <w:top w:val="single" w:sz="4" w:space="1" w:color="F79646" w:themeColor="accent6" w:shadow="1"/>
        <w:left w:val="single" w:sz="4" w:space="4" w:color="F79646" w:themeColor="accent6" w:shadow="1"/>
        <w:bottom w:val="single" w:sz="4" w:space="1" w:color="F79646" w:themeColor="accent6" w:shadow="1"/>
        <w:right w:val="single" w:sz="4" w:space="4" w:color="F79646" w:themeColor="accent6" w:shadow="1"/>
      </w:pBdr>
      <w:shd w:val="clear" w:color="auto" w:fill="FABF8F" w:themeFill="accent6" w:themeFillTint="99"/>
      <w:jc w:val="center"/>
    </w:pPr>
    <w:rPr>
      <w:rFonts w:eastAsiaTheme="minorHAnsi"/>
      <w:sz w:val="18"/>
    </w:rPr>
  </w:style>
  <w:style w:type="table" w:customStyle="1" w:styleId="LightList1">
    <w:name w:val="Light List1"/>
    <w:basedOn w:val="TableNormal"/>
    <w:uiPriority w:val="61"/>
    <w:rsid w:val="001B7AA9"/>
    <w:pPr>
      <w:spacing w:after="0" w:line="240" w:lineRule="auto"/>
    </w:pPr>
    <w:rPr>
      <w:rFonts w:eastAsiaTheme="minorHAnsi"/>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character" w:customStyle="1" w:styleId="KBCommentsChar">
    <w:name w:val="KB_Comments Char"/>
    <w:basedOn w:val="DefaultParagraphFont"/>
    <w:link w:val="KBComments"/>
    <w:rsid w:val="001B7AA9"/>
    <w:rPr>
      <w:rFonts w:ascii="Arial" w:eastAsiaTheme="minorHAnsi" w:hAnsi="Arial"/>
      <w:sz w:val="18"/>
      <w:shd w:val="clear" w:color="auto" w:fill="FABF8F" w:themeFill="accent6" w:themeFillTint="99"/>
    </w:rPr>
  </w:style>
  <w:style w:type="table" w:styleId="MediumList2-Accent1">
    <w:name w:val="Medium List 2 Accent 1"/>
    <w:basedOn w:val="TableNormal"/>
    <w:uiPriority w:val="66"/>
    <w:rsid w:val="001B7AA9"/>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character" w:customStyle="1" w:styleId="baselangstring1">
    <w:name w:val="base_lang_string1"/>
    <w:basedOn w:val="DefaultParagraphFont"/>
    <w:rsid w:val="00C06F69"/>
    <w:rPr>
      <w:b w:val="0"/>
      <w:bCs w:val="0"/>
      <w:color w:val="2A00FF"/>
    </w:rPr>
  </w:style>
  <w:style w:type="character" w:customStyle="1" w:styleId="baselangspecial1">
    <w:name w:val="base_lang_special1"/>
    <w:basedOn w:val="DefaultParagraphFont"/>
    <w:rsid w:val="00C06F69"/>
    <w:rPr>
      <w:b/>
      <w:bCs/>
      <w:color w:val="00008B"/>
    </w:rPr>
  </w:style>
  <w:style w:type="character" w:customStyle="1" w:styleId="baselangreserved1">
    <w:name w:val="base_lang_reserved1"/>
    <w:basedOn w:val="DefaultParagraphFont"/>
    <w:rsid w:val="00C06F69"/>
    <w:rPr>
      <w:b/>
      <w:bCs/>
      <w:color w:val="7F0055"/>
    </w:rPr>
  </w:style>
  <w:style w:type="table" w:styleId="ColorfulGrid-Accent1">
    <w:name w:val="Colorful Grid Accent 1"/>
    <w:basedOn w:val="TableNormal"/>
    <w:rsid w:val="009D7206"/>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customStyle="1" w:styleId="LightList-Accent11">
    <w:name w:val="Light List - Accent 11"/>
    <w:basedOn w:val="TableNormal"/>
    <w:rsid w:val="009D7206"/>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customStyle="1" w:styleId="LightGrid-Accent11">
    <w:name w:val="Light Grid - Accent 11"/>
    <w:basedOn w:val="TableNormal"/>
    <w:rsid w:val="009D7206"/>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character" w:styleId="CommentReference">
    <w:name w:val="annotation reference"/>
    <w:basedOn w:val="DefaultParagraphFont"/>
    <w:rsid w:val="00DF549E"/>
    <w:rPr>
      <w:sz w:val="16"/>
      <w:szCs w:val="16"/>
    </w:rPr>
  </w:style>
  <w:style w:type="paragraph" w:styleId="CommentText">
    <w:name w:val="annotation text"/>
    <w:basedOn w:val="Normal"/>
    <w:link w:val="CommentTextChar"/>
    <w:rsid w:val="00DF549E"/>
    <w:pPr>
      <w:spacing w:line="240" w:lineRule="auto"/>
    </w:pPr>
  </w:style>
  <w:style w:type="character" w:customStyle="1" w:styleId="CommentTextChar">
    <w:name w:val="Comment Text Char"/>
    <w:basedOn w:val="DefaultParagraphFont"/>
    <w:link w:val="CommentText"/>
    <w:rsid w:val="00DF549E"/>
    <w:rPr>
      <w:rFonts w:ascii="Arial" w:hAnsi="Arial"/>
    </w:rPr>
  </w:style>
  <w:style w:type="paragraph" w:styleId="CommentSubject">
    <w:name w:val="annotation subject"/>
    <w:basedOn w:val="CommentText"/>
    <w:next w:val="CommentText"/>
    <w:link w:val="CommentSubjectChar"/>
    <w:rsid w:val="00DF549E"/>
    <w:rPr>
      <w:b/>
      <w:bCs/>
    </w:rPr>
  </w:style>
  <w:style w:type="character" w:customStyle="1" w:styleId="CommentSubjectChar">
    <w:name w:val="Comment Subject Char"/>
    <w:basedOn w:val="CommentTextChar"/>
    <w:link w:val="CommentSubject"/>
    <w:rsid w:val="00DF549E"/>
    <w:rPr>
      <w:rFonts w:ascii="Arial" w:hAnsi="Arial"/>
      <w:b/>
      <w:bCs/>
    </w:rPr>
  </w:style>
  <w:style w:type="character" w:customStyle="1" w:styleId="tabs2tab">
    <w:name w:val="tabs2_tab"/>
    <w:basedOn w:val="DefaultParagraphFont"/>
    <w:rsid w:val="0039588D"/>
  </w:style>
  <w:style w:type="character" w:customStyle="1" w:styleId="baselangcomments1">
    <w:name w:val="base_lang_comments1"/>
    <w:basedOn w:val="DefaultParagraphFont"/>
    <w:rsid w:val="00A225CE"/>
    <w:rPr>
      <w:b w:val="0"/>
      <w:bCs w:val="0"/>
      <w:color w:val="008000"/>
    </w:rPr>
  </w:style>
  <w:style w:type="character" w:styleId="FollowedHyperlink">
    <w:name w:val="FollowedHyperlink"/>
    <w:basedOn w:val="DefaultParagraphFont"/>
    <w:rsid w:val="005B669E"/>
    <w:rPr>
      <w:color w:val="800080" w:themeColor="followedHyperlink"/>
      <w:u w:val="single"/>
    </w:rPr>
  </w:style>
  <w:style w:type="character" w:customStyle="1" w:styleId="submitted1">
    <w:name w:val="submitted1"/>
    <w:basedOn w:val="DefaultParagraphFont"/>
    <w:rsid w:val="00852B77"/>
    <w:rPr>
      <w:vanish w:val="0"/>
      <w:webHidden w:val="0"/>
      <w:color w:val="595959"/>
      <w:sz w:val="22"/>
      <w:szCs w:val="22"/>
      <w:specVanish w:val="0"/>
    </w:rPr>
  </w:style>
  <w:style w:type="character" w:customStyle="1" w:styleId="flag-wrapper">
    <w:name w:val="flag-wrapper"/>
    <w:basedOn w:val="DefaultParagraphFont"/>
    <w:rsid w:val="00852B77"/>
    <w:rPr>
      <w:vanish w:val="0"/>
      <w:webHidden w:val="0"/>
      <w:specVanish w:val="0"/>
    </w:rPr>
  </w:style>
  <w:style w:type="character" w:customStyle="1" w:styleId="flag-throbber2">
    <w:name w:val="flag-throbber2"/>
    <w:basedOn w:val="DefaultParagraphFont"/>
    <w:rsid w:val="00852B77"/>
    <w:rPr>
      <w:vanish w:val="0"/>
      <w:webHidden w:val="0"/>
      <w:specVanish w:val="0"/>
    </w:rPr>
  </w:style>
  <w:style w:type="character" w:customStyle="1" w:styleId="statisticscounter">
    <w:name w:val="statistics_counter"/>
    <w:basedOn w:val="DefaultParagraphFont"/>
    <w:rsid w:val="00852B77"/>
    <w:rPr>
      <w:vanish w:val="0"/>
      <w:webHidden w:val="0"/>
      <w:specVanish w:val="0"/>
    </w:rPr>
  </w:style>
  <w:style w:type="character" w:customStyle="1" w:styleId="dropcap">
    <w:name w:val="dropcap"/>
    <w:basedOn w:val="DefaultParagraphFont"/>
    <w:rsid w:val="00F9282B"/>
    <w:rPr>
      <w:vanish w:val="0"/>
      <w:webHidden w:val="0"/>
      <w:color w:val="333333"/>
      <w:sz w:val="96"/>
      <w:szCs w:val="96"/>
      <w:specVanish w:val="0"/>
    </w:rPr>
  </w:style>
  <w:style w:type="character" w:customStyle="1" w:styleId="number-blue">
    <w:name w:val="number-blue"/>
    <w:basedOn w:val="DefaultParagraphFont"/>
    <w:rsid w:val="00F9282B"/>
    <w:rPr>
      <w:vanish w:val="0"/>
      <w:webHidden w:val="0"/>
      <w:color w:val="0D507A"/>
      <w:sz w:val="41"/>
      <w:szCs w:val="41"/>
      <w:specVanish w:val="0"/>
    </w:rPr>
  </w:style>
  <w:style w:type="character" w:customStyle="1" w:styleId="nrposttitle3">
    <w:name w:val="nr_post_title3"/>
    <w:basedOn w:val="DefaultParagraphFont"/>
    <w:rsid w:val="00F9282B"/>
  </w:style>
  <w:style w:type="character" w:customStyle="1" w:styleId="important-title-blue">
    <w:name w:val="important-title-blue"/>
    <w:basedOn w:val="DefaultParagraphFont"/>
    <w:rsid w:val="00F9282B"/>
    <w:rPr>
      <w:b/>
      <w:bCs/>
      <w:vanish w:val="0"/>
      <w:webHidden w:val="0"/>
      <w:color w:val="0D507A"/>
      <w:sz w:val="29"/>
      <w:szCs w:val="29"/>
      <w:shd w:val="clear" w:color="auto" w:fill="FFFFFF"/>
      <w:specVanish w:val="0"/>
    </w:rPr>
  </w:style>
  <w:style w:type="character" w:customStyle="1" w:styleId="rt-date-posted1">
    <w:name w:val="rt-date-posted1"/>
    <w:basedOn w:val="DefaultParagraphFont"/>
    <w:rsid w:val="00F9282B"/>
    <w:rPr>
      <w:b/>
      <w:bCs/>
      <w:vanish w:val="0"/>
      <w:webHidden w:val="0"/>
      <w:spacing w:val="0"/>
      <w:sz w:val="18"/>
      <w:szCs w:val="18"/>
      <w:specVanish w:val="0"/>
    </w:rPr>
  </w:style>
  <w:style w:type="character" w:customStyle="1" w:styleId="rt-author1">
    <w:name w:val="rt-author1"/>
    <w:basedOn w:val="DefaultParagraphFont"/>
    <w:rsid w:val="00F9282B"/>
    <w:rPr>
      <w:b/>
      <w:bCs/>
      <w:vanish w:val="0"/>
      <w:webHidden w:val="0"/>
      <w:spacing w:val="0"/>
      <w:sz w:val="18"/>
      <w:szCs w:val="18"/>
      <w:specVanish w:val="0"/>
    </w:rPr>
  </w:style>
  <w:style w:type="character" w:customStyle="1" w:styleId="rt-comment-text">
    <w:name w:val="rt-comment-text"/>
    <w:basedOn w:val="DefaultParagraphFont"/>
    <w:rsid w:val="00F9282B"/>
  </w:style>
  <w:style w:type="character" w:styleId="HTMLCode">
    <w:name w:val="HTML Code"/>
    <w:basedOn w:val="DefaultParagraphFont"/>
    <w:uiPriority w:val="99"/>
    <w:unhideWhenUsed/>
    <w:rsid w:val="00676064"/>
    <w:rPr>
      <w:rFonts w:ascii="Courier New" w:eastAsia="Times New Roman" w:hAnsi="Courier New" w:cs="Courier New"/>
      <w:sz w:val="20"/>
      <w:szCs w:val="20"/>
    </w:rPr>
  </w:style>
  <w:style w:type="paragraph" w:styleId="Revision">
    <w:name w:val="Revision"/>
    <w:hidden/>
    <w:rsid w:val="003C39EB"/>
    <w:pPr>
      <w:spacing w:after="0" w:line="240" w:lineRule="auto"/>
      <w:jc w:val="left"/>
    </w:pPr>
    <w:rPr>
      <w:rFonts w:ascii="Arial" w:hAnsi="Arial"/>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lang w:val="en-US" w:eastAsia="en-US" w:bidi="en-US"/>
      </w:rPr>
    </w:rPrDefault>
    <w:pPrDefault>
      <w:pPr>
        <w:spacing w:after="200" w:line="276" w:lineRule="auto"/>
        <w:jc w:val="both"/>
      </w:pPr>
    </w:pPrDefault>
  </w:docDefaults>
  <w:latentStyles w:defLockedState="0" w:defUIPriority="0" w:defSemiHidden="0" w:defUnhideWhenUsed="0" w:defQFormat="0" w:count="267">
    <w:lsdException w:name="Normal" w:qFormat="1"/>
    <w:lsdException w:name="heading 1" w:uiPriority="9" w:qFormat="1"/>
    <w:lsdException w:name="heading 2" w:uiPriority="9" w:qFormat="1"/>
    <w:lsdException w:name="heading 3" w:uiPriority="9" w:qFormat="1"/>
    <w:lsdException w:name="heading 4" w:uiPriority="9"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1" w:uiPriority="35" w:unhideWhenUsed="1" w:qFormat="1"/>
    <w:lsdException w:name="List Bullet" w:uiPriority="99"/>
    <w:lsdException w:name="Title" w:uiPriority="10" w:qFormat="1"/>
    <w:lsdException w:name="Subtitle" w:uiPriority="11" w:qFormat="1"/>
    <w:lsdException w:name="Hyperlink" w:uiPriority="99"/>
    <w:lsdException w:name="Strong" w:uiPriority="22" w:qFormat="1"/>
    <w:lsdException w:name="Emphasis" w:uiPriority="20" w:qFormat="1"/>
    <w:lsdException w:name="Normal (Web)" w:uiPriority="99"/>
    <w:lsdException w:name="HTML Code" w:uiPriority="99"/>
    <w:lsdException w:name="HTML Preformatted" w:uiPriority="99"/>
    <w:lsdException w:name="No List" w:uiPriority="99"/>
    <w:lsdException w:name="Balloon Text" w:uiPriority="99"/>
    <w:lsdException w:name="Table Grid" w:uiPriority="59"/>
    <w:lsdException w:name="Placeholder Text" w:uiPriority="99"/>
    <w:lsdException w:name="No Spacing" w:uiPriority="1" w:qFormat="1"/>
    <w:lsdException w:name="List Paragraph" w:uiPriority="34" w:qFormat="1"/>
    <w:lsdException w:name="Quote" w:uiPriority="29" w:qFormat="1"/>
    <w:lsdException w:name="Intense Quote" w:uiPriority="30" w:qFormat="1"/>
    <w:lsdException w:name="Medium List 2 Accent 1" w:uiPriority="6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TOC Heading" w:semiHidden="1" w:uiPriority="39" w:unhideWhenUsed="1" w:qFormat="1"/>
  </w:latentStyles>
  <w:style w:type="paragraph" w:default="1" w:styleId="Normal">
    <w:name w:val="Normal"/>
    <w:qFormat/>
    <w:rsid w:val="00393080"/>
    <w:pPr>
      <w:jc w:val="left"/>
    </w:pPr>
    <w:rPr>
      <w:rFonts w:ascii="Arial" w:hAnsi="Arial"/>
    </w:rPr>
  </w:style>
  <w:style w:type="paragraph" w:styleId="Heading1">
    <w:name w:val="heading 1"/>
    <w:basedOn w:val="Normal"/>
    <w:next w:val="Normal"/>
    <w:link w:val="Heading1Char"/>
    <w:uiPriority w:val="9"/>
    <w:qFormat/>
    <w:rsid w:val="00733483"/>
    <w:pPr>
      <w:spacing w:before="300" w:after="40"/>
      <w:outlineLvl w:val="0"/>
    </w:pPr>
    <w:rPr>
      <w:b/>
      <w:smallCaps/>
      <w:spacing w:val="5"/>
      <w:sz w:val="36"/>
      <w:szCs w:val="36"/>
    </w:rPr>
  </w:style>
  <w:style w:type="paragraph" w:styleId="Heading2">
    <w:name w:val="heading 2"/>
    <w:basedOn w:val="Normal"/>
    <w:next w:val="Normal"/>
    <w:link w:val="Heading2Char"/>
    <w:uiPriority w:val="9"/>
    <w:unhideWhenUsed/>
    <w:qFormat/>
    <w:rsid w:val="001018A6"/>
    <w:pPr>
      <w:shd w:val="clear" w:color="auto" w:fill="EEECE1" w:themeFill="background2"/>
      <w:spacing w:before="240" w:after="80"/>
      <w:outlineLvl w:val="1"/>
    </w:pPr>
    <w:rPr>
      <w:b/>
      <w:smallCaps/>
      <w:spacing w:val="5"/>
      <w:sz w:val="28"/>
      <w:szCs w:val="28"/>
    </w:rPr>
  </w:style>
  <w:style w:type="paragraph" w:styleId="Heading3">
    <w:name w:val="heading 3"/>
    <w:basedOn w:val="Normal"/>
    <w:next w:val="Normal"/>
    <w:link w:val="Heading3Char"/>
    <w:uiPriority w:val="9"/>
    <w:unhideWhenUsed/>
    <w:qFormat/>
    <w:rsid w:val="00ED3C5C"/>
    <w:pPr>
      <w:keepNext/>
      <w:spacing w:before="240" w:after="0"/>
      <w:outlineLvl w:val="2"/>
    </w:pPr>
    <w:rPr>
      <w:b/>
      <w:smallCaps/>
      <w:color w:val="4F81BD" w:themeColor="accent1"/>
      <w:spacing w:val="5"/>
      <w:sz w:val="24"/>
      <w:szCs w:val="24"/>
    </w:rPr>
  </w:style>
  <w:style w:type="paragraph" w:styleId="Heading4">
    <w:name w:val="heading 4"/>
    <w:basedOn w:val="Heading3"/>
    <w:next w:val="Normal"/>
    <w:link w:val="Heading4Char"/>
    <w:uiPriority w:val="9"/>
    <w:unhideWhenUsed/>
    <w:qFormat/>
    <w:rsid w:val="00FD6DBE"/>
    <w:pPr>
      <w:outlineLvl w:val="3"/>
    </w:pPr>
    <w:rPr>
      <w:b w:val="0"/>
      <w:smallCaps w:val="0"/>
    </w:rPr>
  </w:style>
  <w:style w:type="paragraph" w:styleId="Heading5">
    <w:name w:val="heading 5"/>
    <w:basedOn w:val="Normal"/>
    <w:next w:val="Normal"/>
    <w:link w:val="Heading5Char"/>
    <w:uiPriority w:val="9"/>
    <w:unhideWhenUsed/>
    <w:qFormat/>
    <w:rsid w:val="00733483"/>
    <w:pPr>
      <w:spacing w:before="200" w:after="0"/>
      <w:outlineLvl w:val="4"/>
    </w:pPr>
    <w:rPr>
      <w:smallCaps/>
      <w:color w:val="943634" w:themeColor="accent2" w:themeShade="BF"/>
      <w:spacing w:val="10"/>
      <w:sz w:val="22"/>
      <w:szCs w:val="26"/>
    </w:rPr>
  </w:style>
  <w:style w:type="paragraph" w:styleId="Heading6">
    <w:name w:val="heading 6"/>
    <w:basedOn w:val="Normal"/>
    <w:next w:val="Normal"/>
    <w:link w:val="Heading6Char"/>
    <w:uiPriority w:val="9"/>
    <w:semiHidden/>
    <w:unhideWhenUsed/>
    <w:qFormat/>
    <w:rsid w:val="00733483"/>
    <w:pPr>
      <w:spacing w:after="0"/>
      <w:outlineLvl w:val="5"/>
    </w:pPr>
    <w:rPr>
      <w:smallCaps/>
      <w:color w:val="C0504D" w:themeColor="accent2"/>
      <w:spacing w:val="5"/>
      <w:sz w:val="22"/>
    </w:rPr>
  </w:style>
  <w:style w:type="paragraph" w:styleId="Heading7">
    <w:name w:val="heading 7"/>
    <w:basedOn w:val="Normal"/>
    <w:next w:val="Normal"/>
    <w:link w:val="Heading7Char"/>
    <w:uiPriority w:val="9"/>
    <w:semiHidden/>
    <w:unhideWhenUsed/>
    <w:qFormat/>
    <w:rsid w:val="00733483"/>
    <w:pPr>
      <w:spacing w:after="0"/>
      <w:outlineLvl w:val="6"/>
    </w:pPr>
    <w:rPr>
      <w:b/>
      <w:smallCaps/>
      <w:color w:val="C0504D" w:themeColor="accent2"/>
      <w:spacing w:val="10"/>
    </w:rPr>
  </w:style>
  <w:style w:type="paragraph" w:styleId="Heading8">
    <w:name w:val="heading 8"/>
    <w:basedOn w:val="Normal"/>
    <w:next w:val="Normal"/>
    <w:link w:val="Heading8Char"/>
    <w:uiPriority w:val="9"/>
    <w:semiHidden/>
    <w:unhideWhenUsed/>
    <w:qFormat/>
    <w:rsid w:val="00733483"/>
    <w:pPr>
      <w:spacing w:after="0"/>
      <w:outlineLvl w:val="7"/>
    </w:pPr>
    <w:rPr>
      <w:b/>
      <w:i/>
      <w:smallCaps/>
      <w:color w:val="943634" w:themeColor="accent2" w:themeShade="BF"/>
    </w:rPr>
  </w:style>
  <w:style w:type="paragraph" w:styleId="Heading9">
    <w:name w:val="heading 9"/>
    <w:basedOn w:val="Normal"/>
    <w:next w:val="Normal"/>
    <w:link w:val="Heading9Char"/>
    <w:uiPriority w:val="9"/>
    <w:semiHidden/>
    <w:unhideWhenUsed/>
    <w:qFormat/>
    <w:rsid w:val="00733483"/>
    <w:pPr>
      <w:spacing w:after="0"/>
      <w:outlineLvl w:val="8"/>
    </w:pPr>
    <w:rPr>
      <w:b/>
      <w:i/>
      <w:smallCaps/>
      <w:color w:val="622423" w:themeColor="accent2"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99"/>
    <w:rsid w:val="0031171B"/>
  </w:style>
  <w:style w:type="character" w:customStyle="1" w:styleId="BodyTextChar">
    <w:name w:val="Body Text Char"/>
    <w:basedOn w:val="DefaultParagraphFont"/>
    <w:link w:val="BodyText"/>
    <w:uiPriority w:val="99"/>
    <w:rsid w:val="0031171B"/>
    <w:rPr>
      <w:szCs w:val="22"/>
    </w:rPr>
  </w:style>
  <w:style w:type="paragraph" w:styleId="ListBullet">
    <w:name w:val="List Bullet"/>
    <w:basedOn w:val="Normal"/>
    <w:uiPriority w:val="99"/>
    <w:rsid w:val="0031171B"/>
    <w:pPr>
      <w:numPr>
        <w:numId w:val="1"/>
      </w:numPr>
      <w:contextualSpacing/>
    </w:pPr>
  </w:style>
  <w:style w:type="paragraph" w:styleId="ListNumber">
    <w:name w:val="List Number"/>
    <w:basedOn w:val="Normal"/>
    <w:uiPriority w:val="99"/>
    <w:rsid w:val="0031171B"/>
    <w:pPr>
      <w:numPr>
        <w:numId w:val="2"/>
      </w:numPr>
      <w:contextualSpacing/>
    </w:pPr>
  </w:style>
  <w:style w:type="character" w:customStyle="1" w:styleId="Heading1Char">
    <w:name w:val="Heading 1 Char"/>
    <w:basedOn w:val="DefaultParagraphFont"/>
    <w:link w:val="Heading1"/>
    <w:uiPriority w:val="9"/>
    <w:rsid w:val="00733483"/>
    <w:rPr>
      <w:b/>
      <w:smallCaps/>
      <w:spacing w:val="5"/>
      <w:sz w:val="36"/>
      <w:szCs w:val="36"/>
    </w:rPr>
  </w:style>
  <w:style w:type="character" w:customStyle="1" w:styleId="Heading2Char">
    <w:name w:val="Heading 2 Char"/>
    <w:basedOn w:val="DefaultParagraphFont"/>
    <w:link w:val="Heading2"/>
    <w:uiPriority w:val="9"/>
    <w:rsid w:val="001018A6"/>
    <w:rPr>
      <w:b/>
      <w:smallCaps/>
      <w:spacing w:val="5"/>
      <w:sz w:val="28"/>
      <w:szCs w:val="28"/>
      <w:shd w:val="clear" w:color="auto" w:fill="EEECE1" w:themeFill="background2"/>
    </w:rPr>
  </w:style>
  <w:style w:type="character" w:customStyle="1" w:styleId="Heading3Char">
    <w:name w:val="Heading 3 Char"/>
    <w:basedOn w:val="DefaultParagraphFont"/>
    <w:link w:val="Heading3"/>
    <w:uiPriority w:val="9"/>
    <w:rsid w:val="00ED3C5C"/>
    <w:rPr>
      <w:rFonts w:ascii="Arial" w:hAnsi="Arial"/>
      <w:b/>
      <w:smallCaps/>
      <w:color w:val="4F81BD" w:themeColor="accent1"/>
      <w:spacing w:val="5"/>
      <w:sz w:val="24"/>
      <w:szCs w:val="24"/>
    </w:rPr>
  </w:style>
  <w:style w:type="paragraph" w:styleId="Header">
    <w:name w:val="header"/>
    <w:basedOn w:val="Normal"/>
    <w:link w:val="HeaderChar"/>
    <w:unhideWhenUsed/>
    <w:rsid w:val="00944110"/>
    <w:pPr>
      <w:tabs>
        <w:tab w:val="center" w:pos="4680"/>
        <w:tab w:val="right" w:pos="9360"/>
      </w:tabs>
    </w:pPr>
  </w:style>
  <w:style w:type="paragraph" w:styleId="Footer">
    <w:name w:val="footer"/>
    <w:basedOn w:val="Normal"/>
    <w:link w:val="FooterChar"/>
    <w:unhideWhenUsed/>
    <w:rsid w:val="00A374BE"/>
    <w:pPr>
      <w:tabs>
        <w:tab w:val="center" w:pos="4680"/>
        <w:tab w:val="right" w:pos="9360"/>
      </w:tabs>
      <w:spacing w:line="240" w:lineRule="auto"/>
    </w:pPr>
  </w:style>
  <w:style w:type="character" w:customStyle="1" w:styleId="FooterChar">
    <w:name w:val="Footer Char"/>
    <w:basedOn w:val="DefaultParagraphFont"/>
    <w:link w:val="Footer"/>
    <w:uiPriority w:val="99"/>
    <w:rsid w:val="00A374BE"/>
    <w:rPr>
      <w:sz w:val="20"/>
    </w:rPr>
  </w:style>
  <w:style w:type="paragraph" w:styleId="BalloonText">
    <w:name w:val="Balloon Text"/>
    <w:basedOn w:val="Normal"/>
    <w:link w:val="BalloonTextChar"/>
    <w:uiPriority w:val="99"/>
    <w:semiHidden/>
    <w:unhideWhenUsed/>
    <w:rsid w:val="00A374BE"/>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374BE"/>
    <w:rPr>
      <w:rFonts w:ascii="Tahoma" w:hAnsi="Tahoma" w:cs="Tahoma"/>
      <w:sz w:val="16"/>
      <w:szCs w:val="16"/>
    </w:rPr>
  </w:style>
  <w:style w:type="character" w:customStyle="1" w:styleId="Heading4Char">
    <w:name w:val="Heading 4 Char"/>
    <w:basedOn w:val="DefaultParagraphFont"/>
    <w:link w:val="Heading4"/>
    <w:uiPriority w:val="9"/>
    <w:rsid w:val="00FD6DBE"/>
    <w:rPr>
      <w:rFonts w:ascii="Arial" w:hAnsi="Arial"/>
      <w:color w:val="4F81BD" w:themeColor="accent1"/>
      <w:spacing w:val="5"/>
      <w:sz w:val="24"/>
      <w:szCs w:val="24"/>
    </w:rPr>
  </w:style>
  <w:style w:type="paragraph" w:customStyle="1" w:styleId="AddressBlock">
    <w:name w:val="Address Block"/>
    <w:basedOn w:val="Normal"/>
    <w:rsid w:val="00A374BE"/>
    <w:pPr>
      <w:spacing w:line="180" w:lineRule="exact"/>
    </w:pPr>
    <w:rPr>
      <w:sz w:val="15"/>
    </w:rPr>
  </w:style>
  <w:style w:type="character" w:customStyle="1" w:styleId="HeaderChar">
    <w:name w:val="Header Char"/>
    <w:basedOn w:val="DefaultParagraphFont"/>
    <w:link w:val="Header"/>
    <w:uiPriority w:val="99"/>
    <w:rsid w:val="00944110"/>
    <w:rPr>
      <w:sz w:val="20"/>
    </w:rPr>
  </w:style>
  <w:style w:type="paragraph" w:styleId="EnvelopeReturn">
    <w:name w:val="envelope return"/>
    <w:basedOn w:val="Normal"/>
    <w:uiPriority w:val="99"/>
    <w:unhideWhenUsed/>
    <w:rsid w:val="00606CDA"/>
    <w:rPr>
      <w:rFonts w:eastAsia="Times New Roman"/>
    </w:rPr>
  </w:style>
  <w:style w:type="paragraph" w:styleId="EnvelopeAddress">
    <w:name w:val="envelope address"/>
    <w:basedOn w:val="Normal"/>
    <w:uiPriority w:val="99"/>
    <w:unhideWhenUsed/>
    <w:rsid w:val="00606CDA"/>
    <w:pPr>
      <w:framePr w:w="7920" w:h="1980" w:hRule="exact" w:hSpace="180" w:wrap="auto" w:hAnchor="page" w:xAlign="center" w:yAlign="bottom"/>
      <w:ind w:left="2880"/>
    </w:pPr>
    <w:rPr>
      <w:rFonts w:eastAsia="Times New Roman"/>
      <w:szCs w:val="24"/>
    </w:rPr>
  </w:style>
  <w:style w:type="paragraph" w:styleId="NoSpacing">
    <w:name w:val="No Spacing"/>
    <w:basedOn w:val="Normal"/>
    <w:link w:val="NoSpacingChar"/>
    <w:uiPriority w:val="1"/>
    <w:qFormat/>
    <w:rsid w:val="00733483"/>
    <w:pPr>
      <w:spacing w:after="0" w:line="240" w:lineRule="auto"/>
    </w:pPr>
  </w:style>
  <w:style w:type="paragraph" w:styleId="ListParagraph">
    <w:name w:val="List Paragraph"/>
    <w:basedOn w:val="Normal"/>
    <w:uiPriority w:val="34"/>
    <w:qFormat/>
    <w:rsid w:val="00733483"/>
    <w:pPr>
      <w:ind w:left="720"/>
      <w:contextualSpacing/>
    </w:pPr>
  </w:style>
  <w:style w:type="paragraph" w:styleId="TOC1">
    <w:name w:val="toc 1"/>
    <w:basedOn w:val="Normal"/>
    <w:next w:val="Normal"/>
    <w:autoRedefine/>
    <w:uiPriority w:val="39"/>
    <w:rsid w:val="00307F76"/>
    <w:pPr>
      <w:tabs>
        <w:tab w:val="right" w:leader="dot" w:pos="4445"/>
      </w:tabs>
      <w:spacing w:before="120" w:after="0"/>
      <w:jc w:val="right"/>
    </w:pPr>
    <w:rPr>
      <w:b/>
      <w:smallCaps/>
    </w:rPr>
  </w:style>
  <w:style w:type="paragraph" w:styleId="TOC2">
    <w:name w:val="toc 2"/>
    <w:basedOn w:val="Normal"/>
    <w:next w:val="Normal"/>
    <w:autoRedefine/>
    <w:uiPriority w:val="39"/>
    <w:rsid w:val="007E0471"/>
    <w:pPr>
      <w:tabs>
        <w:tab w:val="right" w:leader="dot" w:pos="4445"/>
      </w:tabs>
      <w:spacing w:after="0"/>
      <w:ind w:left="202"/>
    </w:pPr>
    <w:rPr>
      <w:sz w:val="18"/>
    </w:rPr>
  </w:style>
  <w:style w:type="paragraph" w:styleId="TOC3">
    <w:name w:val="toc 3"/>
    <w:basedOn w:val="Normal"/>
    <w:next w:val="Normal"/>
    <w:autoRedefine/>
    <w:uiPriority w:val="39"/>
    <w:rsid w:val="00D962DC"/>
    <w:pPr>
      <w:tabs>
        <w:tab w:val="right" w:leader="dot" w:pos="4445"/>
      </w:tabs>
      <w:spacing w:after="0"/>
      <w:ind w:left="403"/>
    </w:pPr>
    <w:rPr>
      <w:i/>
      <w:sz w:val="18"/>
    </w:rPr>
  </w:style>
  <w:style w:type="paragraph" w:styleId="PlainText">
    <w:name w:val="Plain Text"/>
    <w:basedOn w:val="Normal"/>
    <w:link w:val="PlainTextChar"/>
    <w:rsid w:val="00DA2D8E"/>
  </w:style>
  <w:style w:type="character" w:customStyle="1" w:styleId="PlainTextChar">
    <w:name w:val="Plain Text Char"/>
    <w:basedOn w:val="DefaultParagraphFont"/>
    <w:link w:val="PlainText"/>
    <w:rsid w:val="00DA2D8E"/>
    <w:rPr>
      <w:rFonts w:asciiTheme="minorHAnsi" w:eastAsiaTheme="minorEastAsia" w:hAnsiTheme="minorHAnsi" w:cstheme="minorBidi"/>
      <w:lang w:bidi="en-US"/>
    </w:rPr>
  </w:style>
  <w:style w:type="paragraph" w:customStyle="1" w:styleId="ChapterHeading">
    <w:name w:val="Chapter Heading"/>
    <w:basedOn w:val="Title"/>
    <w:autoRedefine/>
    <w:rsid w:val="00FD6DBE"/>
    <w:pPr>
      <w:pBdr>
        <w:top w:val="none" w:sz="0" w:space="0" w:color="auto"/>
        <w:bottom w:val="single" w:sz="12" w:space="1" w:color="4F81BD" w:themeColor="accent1"/>
      </w:pBdr>
    </w:pPr>
  </w:style>
  <w:style w:type="paragraph" w:customStyle="1" w:styleId="ChapterSubheading">
    <w:name w:val="Chapter Subheading"/>
    <w:basedOn w:val="Heading2"/>
    <w:autoRedefine/>
    <w:rsid w:val="003C4AFF"/>
  </w:style>
  <w:style w:type="paragraph" w:customStyle="1" w:styleId="ChapterText">
    <w:name w:val="Chapter Text"/>
    <w:basedOn w:val="PlainText"/>
    <w:link w:val="ChapterTextChar"/>
    <w:autoRedefine/>
    <w:rsid w:val="009F782C"/>
    <w:pPr>
      <w:tabs>
        <w:tab w:val="left" w:pos="0"/>
      </w:tabs>
      <w:spacing w:after="120" w:line="360" w:lineRule="auto"/>
      <w:ind w:left="360"/>
    </w:pPr>
    <w:rPr>
      <w:rFonts w:cs="Arial"/>
      <w:color w:val="000000"/>
      <w:sz w:val="22"/>
      <w:szCs w:val="22"/>
    </w:rPr>
  </w:style>
  <w:style w:type="paragraph" w:customStyle="1" w:styleId="How-ToHeading">
    <w:name w:val="How-To Heading"/>
    <w:basedOn w:val="PlainText"/>
    <w:autoRedefine/>
    <w:rsid w:val="00DA2D8E"/>
    <w:pPr>
      <w:keepNext/>
      <w:numPr>
        <w:numId w:val="3"/>
      </w:numPr>
      <w:shd w:val="clear" w:color="auto" w:fill="000000"/>
      <w:tabs>
        <w:tab w:val="clear" w:pos="360"/>
        <w:tab w:val="num" w:pos="-1080"/>
      </w:tabs>
    </w:pPr>
    <w:rPr>
      <w:rFonts w:ascii="Franklin Gothic Demi Cond" w:hAnsi="Franklin Gothic Demi Cond"/>
      <w:sz w:val="28"/>
    </w:rPr>
  </w:style>
  <w:style w:type="paragraph" w:customStyle="1" w:styleId="How-ToSteps">
    <w:name w:val="How-To Steps"/>
    <w:basedOn w:val="PlainText"/>
    <w:rsid w:val="00DA2D8E"/>
    <w:pPr>
      <w:numPr>
        <w:numId w:val="6"/>
      </w:numPr>
    </w:pPr>
    <w:rPr>
      <w:rFonts w:ascii="Franklin Gothic Medium" w:hAnsi="Franklin Gothic Medium"/>
      <w:sz w:val="24"/>
    </w:rPr>
  </w:style>
  <w:style w:type="paragraph" w:customStyle="1" w:styleId="ChapterSubtopic">
    <w:name w:val="Chapter Subtopic"/>
    <w:basedOn w:val="PlainText"/>
    <w:autoRedefine/>
    <w:rsid w:val="00DA2D8E"/>
    <w:pPr>
      <w:spacing w:before="120" w:after="120"/>
      <w:ind w:left="2160"/>
    </w:pPr>
    <w:rPr>
      <w:rFonts w:ascii="Franklin Gothic Medium" w:hAnsi="Franklin Gothic Medium"/>
      <w:sz w:val="36"/>
    </w:rPr>
  </w:style>
  <w:style w:type="paragraph" w:customStyle="1" w:styleId="Section">
    <w:name w:val="Section"/>
    <w:basedOn w:val="PlainText"/>
    <w:autoRedefine/>
    <w:rsid w:val="00DA2D8E"/>
    <w:pPr>
      <w:pageBreakBefore/>
      <w:pBdr>
        <w:top w:val="single" w:sz="2" w:space="1" w:color="auto"/>
        <w:bottom w:val="single" w:sz="18" w:space="1" w:color="auto"/>
      </w:pBdr>
      <w:shd w:val="solid" w:color="auto" w:fill="000000"/>
    </w:pPr>
    <w:rPr>
      <w:rFonts w:ascii="Arial Black" w:hAnsi="Arial Black"/>
      <w:sz w:val="72"/>
    </w:rPr>
  </w:style>
  <w:style w:type="paragraph" w:customStyle="1" w:styleId="ChapterTextBullets">
    <w:name w:val="Chapter Text Bullets"/>
    <w:basedOn w:val="ChapterText"/>
    <w:rsid w:val="00DA2D8E"/>
    <w:pPr>
      <w:numPr>
        <w:numId w:val="4"/>
      </w:numPr>
      <w:tabs>
        <w:tab w:val="clear" w:pos="360"/>
        <w:tab w:val="num" w:pos="2880"/>
      </w:tabs>
      <w:ind w:left="2880"/>
    </w:pPr>
  </w:style>
  <w:style w:type="paragraph" w:customStyle="1" w:styleId="TofC">
    <w:name w:val="TofC"/>
    <w:basedOn w:val="Section"/>
    <w:rsid w:val="00DA2D8E"/>
  </w:style>
  <w:style w:type="character" w:styleId="PageNumber">
    <w:name w:val="page number"/>
    <w:basedOn w:val="DefaultParagraphFont"/>
    <w:rsid w:val="00DA2D8E"/>
  </w:style>
  <w:style w:type="character" w:styleId="Hyperlink">
    <w:name w:val="Hyperlink"/>
    <w:basedOn w:val="DefaultParagraphFont"/>
    <w:uiPriority w:val="99"/>
    <w:rsid w:val="00DA2D8E"/>
    <w:rPr>
      <w:color w:val="0000FF"/>
      <w:u w:val="single"/>
    </w:rPr>
  </w:style>
  <w:style w:type="paragraph" w:customStyle="1" w:styleId="StyleChapterTextLeft0">
    <w:name w:val="Style Chapter Text + Left:  0&quot;"/>
    <w:basedOn w:val="ChapterText"/>
    <w:rsid w:val="00DA2D8E"/>
  </w:style>
  <w:style w:type="paragraph" w:customStyle="1" w:styleId="StyleChapterTextBold">
    <w:name w:val="Style Chapter Text + Bold"/>
    <w:basedOn w:val="ChapterText"/>
    <w:link w:val="StyleChapterTextBoldChar"/>
    <w:rsid w:val="00DA2D8E"/>
    <w:rPr>
      <w:b/>
      <w:bCs/>
    </w:rPr>
  </w:style>
  <w:style w:type="character" w:customStyle="1" w:styleId="ChapterTextChar">
    <w:name w:val="Chapter Text Char"/>
    <w:basedOn w:val="PlainTextChar"/>
    <w:link w:val="ChapterText"/>
    <w:rsid w:val="009F782C"/>
    <w:rPr>
      <w:rFonts w:ascii="Arial" w:eastAsiaTheme="minorEastAsia" w:hAnsi="Arial" w:cs="Arial"/>
      <w:color w:val="000000"/>
      <w:sz w:val="22"/>
      <w:szCs w:val="22"/>
      <w:lang w:bidi="en-US"/>
    </w:rPr>
  </w:style>
  <w:style w:type="character" w:customStyle="1" w:styleId="StyleChapterTextBoldChar">
    <w:name w:val="Style Chapter Text + Bold Char"/>
    <w:basedOn w:val="ChapterTextChar"/>
    <w:link w:val="StyleChapterTextBold"/>
    <w:rsid w:val="00DA2D8E"/>
    <w:rPr>
      <w:rFonts w:ascii="Arial" w:eastAsiaTheme="minorEastAsia" w:hAnsi="Arial" w:cs="Arial"/>
      <w:b/>
      <w:bCs/>
      <w:color w:val="000000"/>
      <w:sz w:val="22"/>
      <w:szCs w:val="22"/>
      <w:lang w:bidi="en-US"/>
    </w:rPr>
  </w:style>
  <w:style w:type="paragraph" w:customStyle="1" w:styleId="StyleChapterTextAfter6pt">
    <w:name w:val="Style Chapter Text + After:  6 pt"/>
    <w:basedOn w:val="ChapterText"/>
    <w:rsid w:val="00DA2D8E"/>
    <w:rPr>
      <w:sz w:val="20"/>
    </w:rPr>
  </w:style>
  <w:style w:type="paragraph" w:customStyle="1" w:styleId="StylePlainTextTimesNewRoman12pt">
    <w:name w:val="Style Plain Text + Times New Roman 12 pt"/>
    <w:basedOn w:val="PlainText"/>
    <w:rsid w:val="00DA2D8E"/>
    <w:rPr>
      <w:sz w:val="22"/>
    </w:rPr>
  </w:style>
  <w:style w:type="character" w:customStyle="1" w:styleId="mw-headline">
    <w:name w:val="mw-headline"/>
    <w:basedOn w:val="DefaultParagraphFont"/>
    <w:rsid w:val="00DA2D8E"/>
  </w:style>
  <w:style w:type="paragraph" w:styleId="NormalWeb">
    <w:name w:val="Normal (Web)"/>
    <w:basedOn w:val="Normal"/>
    <w:uiPriority w:val="99"/>
    <w:rsid w:val="00DA2D8E"/>
    <w:pPr>
      <w:spacing w:before="100" w:beforeAutospacing="1" w:after="100" w:afterAutospacing="1"/>
    </w:pPr>
    <w:rPr>
      <w:rFonts w:ascii="Times New Roman" w:hAnsi="Times New Roman"/>
      <w:sz w:val="24"/>
      <w:szCs w:val="24"/>
    </w:rPr>
  </w:style>
  <w:style w:type="paragraph" w:styleId="Caption">
    <w:name w:val="caption"/>
    <w:basedOn w:val="Normal"/>
    <w:next w:val="Normal"/>
    <w:uiPriority w:val="35"/>
    <w:unhideWhenUsed/>
    <w:qFormat/>
    <w:rsid w:val="00E2276C"/>
    <w:pPr>
      <w:keepNext/>
      <w:jc w:val="right"/>
    </w:pPr>
    <w:rPr>
      <w:b/>
      <w:bCs/>
      <w:color w:val="4F81BD" w:themeColor="accent1"/>
      <w:sz w:val="14"/>
      <w:szCs w:val="14"/>
    </w:rPr>
  </w:style>
  <w:style w:type="character" w:customStyle="1" w:styleId="NoSpacingChar">
    <w:name w:val="No Spacing Char"/>
    <w:basedOn w:val="DefaultParagraphFont"/>
    <w:link w:val="NoSpacing"/>
    <w:uiPriority w:val="1"/>
    <w:rsid w:val="00733483"/>
  </w:style>
  <w:style w:type="character" w:styleId="PlaceholderText">
    <w:name w:val="Placeholder Text"/>
    <w:basedOn w:val="DefaultParagraphFont"/>
    <w:uiPriority w:val="99"/>
    <w:rsid w:val="00DA2D8E"/>
    <w:rPr>
      <w:color w:val="808080"/>
    </w:rPr>
  </w:style>
  <w:style w:type="paragraph" w:styleId="Title">
    <w:name w:val="Title"/>
    <w:basedOn w:val="Normal"/>
    <w:next w:val="Normal"/>
    <w:link w:val="TitleChar"/>
    <w:uiPriority w:val="10"/>
    <w:qFormat/>
    <w:rsid w:val="003C4AFF"/>
    <w:pPr>
      <w:pageBreakBefore/>
      <w:pBdr>
        <w:top w:val="single" w:sz="12" w:space="1" w:color="4F81BD" w:themeColor="accent1"/>
      </w:pBdr>
      <w:spacing w:line="240" w:lineRule="auto"/>
      <w:jc w:val="right"/>
    </w:pPr>
    <w:rPr>
      <w:smallCaps/>
      <w:sz w:val="48"/>
      <w:szCs w:val="48"/>
    </w:rPr>
  </w:style>
  <w:style w:type="character" w:customStyle="1" w:styleId="TitleChar">
    <w:name w:val="Title Char"/>
    <w:basedOn w:val="DefaultParagraphFont"/>
    <w:link w:val="Title"/>
    <w:uiPriority w:val="10"/>
    <w:rsid w:val="003C4AFF"/>
    <w:rPr>
      <w:smallCaps/>
      <w:sz w:val="48"/>
      <w:szCs w:val="48"/>
    </w:rPr>
  </w:style>
  <w:style w:type="character" w:customStyle="1" w:styleId="Heading5Char">
    <w:name w:val="Heading 5 Char"/>
    <w:basedOn w:val="DefaultParagraphFont"/>
    <w:link w:val="Heading5"/>
    <w:uiPriority w:val="9"/>
    <w:rsid w:val="00733483"/>
    <w:rPr>
      <w:smallCaps/>
      <w:color w:val="943634" w:themeColor="accent2" w:themeShade="BF"/>
      <w:spacing w:val="10"/>
      <w:sz w:val="22"/>
      <w:szCs w:val="26"/>
    </w:rPr>
  </w:style>
  <w:style w:type="character" w:customStyle="1" w:styleId="Heading6Char">
    <w:name w:val="Heading 6 Char"/>
    <w:basedOn w:val="DefaultParagraphFont"/>
    <w:link w:val="Heading6"/>
    <w:uiPriority w:val="9"/>
    <w:semiHidden/>
    <w:rsid w:val="00733483"/>
    <w:rPr>
      <w:smallCaps/>
      <w:color w:val="C0504D" w:themeColor="accent2"/>
      <w:spacing w:val="5"/>
      <w:sz w:val="22"/>
    </w:rPr>
  </w:style>
  <w:style w:type="character" w:customStyle="1" w:styleId="Heading7Char">
    <w:name w:val="Heading 7 Char"/>
    <w:basedOn w:val="DefaultParagraphFont"/>
    <w:link w:val="Heading7"/>
    <w:uiPriority w:val="9"/>
    <w:semiHidden/>
    <w:rsid w:val="00733483"/>
    <w:rPr>
      <w:b/>
      <w:smallCaps/>
      <w:color w:val="C0504D" w:themeColor="accent2"/>
      <w:spacing w:val="10"/>
    </w:rPr>
  </w:style>
  <w:style w:type="character" w:customStyle="1" w:styleId="Heading8Char">
    <w:name w:val="Heading 8 Char"/>
    <w:basedOn w:val="DefaultParagraphFont"/>
    <w:link w:val="Heading8"/>
    <w:uiPriority w:val="9"/>
    <w:semiHidden/>
    <w:rsid w:val="00733483"/>
    <w:rPr>
      <w:b/>
      <w:i/>
      <w:smallCaps/>
      <w:color w:val="943634" w:themeColor="accent2" w:themeShade="BF"/>
    </w:rPr>
  </w:style>
  <w:style w:type="character" w:customStyle="1" w:styleId="Heading9Char">
    <w:name w:val="Heading 9 Char"/>
    <w:basedOn w:val="DefaultParagraphFont"/>
    <w:link w:val="Heading9"/>
    <w:uiPriority w:val="9"/>
    <w:semiHidden/>
    <w:rsid w:val="00733483"/>
    <w:rPr>
      <w:b/>
      <w:i/>
      <w:smallCaps/>
      <w:color w:val="622423" w:themeColor="accent2" w:themeShade="7F"/>
    </w:rPr>
  </w:style>
  <w:style w:type="paragraph" w:styleId="Subtitle">
    <w:name w:val="Subtitle"/>
    <w:basedOn w:val="Title"/>
    <w:next w:val="Normal"/>
    <w:link w:val="SubtitleChar"/>
    <w:uiPriority w:val="11"/>
    <w:qFormat/>
    <w:rsid w:val="00DF549E"/>
  </w:style>
  <w:style w:type="character" w:customStyle="1" w:styleId="SubtitleChar">
    <w:name w:val="Subtitle Char"/>
    <w:basedOn w:val="DefaultParagraphFont"/>
    <w:link w:val="Subtitle"/>
    <w:uiPriority w:val="11"/>
    <w:rsid w:val="00DF549E"/>
    <w:rPr>
      <w:rFonts w:ascii="Arial" w:hAnsi="Arial"/>
      <w:smallCaps/>
      <w:sz w:val="48"/>
      <w:szCs w:val="48"/>
    </w:rPr>
  </w:style>
  <w:style w:type="character" w:styleId="Strong">
    <w:name w:val="Strong"/>
    <w:uiPriority w:val="22"/>
    <w:qFormat/>
    <w:rsid w:val="00733483"/>
    <w:rPr>
      <w:b/>
      <w:color w:val="C0504D" w:themeColor="accent2"/>
    </w:rPr>
  </w:style>
  <w:style w:type="character" w:styleId="Emphasis">
    <w:name w:val="Emphasis"/>
    <w:uiPriority w:val="20"/>
    <w:qFormat/>
    <w:rsid w:val="00733483"/>
    <w:rPr>
      <w:b/>
      <w:i/>
      <w:spacing w:val="10"/>
    </w:rPr>
  </w:style>
  <w:style w:type="paragraph" w:styleId="Quote">
    <w:name w:val="Quote"/>
    <w:basedOn w:val="Normal"/>
    <w:next w:val="Normal"/>
    <w:link w:val="QuoteChar"/>
    <w:uiPriority w:val="29"/>
    <w:qFormat/>
    <w:rsid w:val="00733483"/>
    <w:rPr>
      <w:i/>
    </w:rPr>
  </w:style>
  <w:style w:type="character" w:customStyle="1" w:styleId="QuoteChar">
    <w:name w:val="Quote Char"/>
    <w:basedOn w:val="DefaultParagraphFont"/>
    <w:link w:val="Quote"/>
    <w:uiPriority w:val="29"/>
    <w:rsid w:val="00733483"/>
    <w:rPr>
      <w:i/>
    </w:rPr>
  </w:style>
  <w:style w:type="paragraph" w:styleId="IntenseQuote">
    <w:name w:val="Intense Quote"/>
    <w:basedOn w:val="Normal"/>
    <w:next w:val="Normal"/>
    <w:link w:val="IntenseQuoteChar"/>
    <w:uiPriority w:val="30"/>
    <w:qFormat/>
    <w:rsid w:val="00733483"/>
    <w:pPr>
      <w:pBdr>
        <w:top w:val="single" w:sz="8" w:space="10" w:color="943634" w:themeColor="accent2" w:themeShade="BF"/>
        <w:left w:val="single" w:sz="8" w:space="10" w:color="943634" w:themeColor="accent2" w:themeShade="BF"/>
        <w:bottom w:val="single" w:sz="8" w:space="10" w:color="943634" w:themeColor="accent2" w:themeShade="BF"/>
        <w:right w:val="single" w:sz="8" w:space="10" w:color="943634" w:themeColor="accent2" w:themeShade="BF"/>
      </w:pBdr>
      <w:shd w:val="clear" w:color="auto" w:fill="C0504D" w:themeFill="accent2"/>
      <w:spacing w:before="140" w:after="140"/>
      <w:ind w:left="1440" w:right="1440"/>
    </w:pPr>
    <w:rPr>
      <w:b/>
      <w:i/>
      <w:color w:val="FFFFFF" w:themeColor="background1"/>
    </w:rPr>
  </w:style>
  <w:style w:type="character" w:customStyle="1" w:styleId="IntenseQuoteChar">
    <w:name w:val="Intense Quote Char"/>
    <w:basedOn w:val="DefaultParagraphFont"/>
    <w:link w:val="IntenseQuote"/>
    <w:uiPriority w:val="30"/>
    <w:rsid w:val="00733483"/>
    <w:rPr>
      <w:b/>
      <w:i/>
      <w:color w:val="FFFFFF" w:themeColor="background1"/>
      <w:shd w:val="clear" w:color="auto" w:fill="C0504D" w:themeFill="accent2"/>
    </w:rPr>
  </w:style>
  <w:style w:type="character" w:styleId="SubtleEmphasis">
    <w:name w:val="Subtle Emphasis"/>
    <w:uiPriority w:val="19"/>
    <w:qFormat/>
    <w:rsid w:val="00733483"/>
    <w:rPr>
      <w:i/>
    </w:rPr>
  </w:style>
  <w:style w:type="character" w:styleId="IntenseEmphasis">
    <w:name w:val="Intense Emphasis"/>
    <w:uiPriority w:val="21"/>
    <w:qFormat/>
    <w:rsid w:val="00733483"/>
    <w:rPr>
      <w:b/>
      <w:i/>
      <w:color w:val="C0504D" w:themeColor="accent2"/>
      <w:spacing w:val="10"/>
    </w:rPr>
  </w:style>
  <w:style w:type="character" w:styleId="SubtleReference">
    <w:name w:val="Subtle Reference"/>
    <w:uiPriority w:val="31"/>
    <w:qFormat/>
    <w:rsid w:val="00733483"/>
    <w:rPr>
      <w:b/>
    </w:rPr>
  </w:style>
  <w:style w:type="character" w:styleId="IntenseReference">
    <w:name w:val="Intense Reference"/>
    <w:uiPriority w:val="32"/>
    <w:qFormat/>
    <w:rsid w:val="00733483"/>
    <w:rPr>
      <w:b/>
      <w:bCs/>
      <w:smallCaps/>
      <w:spacing w:val="5"/>
      <w:sz w:val="22"/>
      <w:szCs w:val="22"/>
      <w:u w:val="single"/>
    </w:rPr>
  </w:style>
  <w:style w:type="character" w:styleId="BookTitle">
    <w:name w:val="Book Title"/>
    <w:uiPriority w:val="33"/>
    <w:qFormat/>
    <w:rsid w:val="00733483"/>
    <w:rPr>
      <w:rFonts w:asciiTheme="majorHAnsi" w:eastAsiaTheme="majorEastAsia" w:hAnsiTheme="majorHAnsi" w:cstheme="majorBidi"/>
      <w:i/>
      <w:iCs/>
      <w:sz w:val="20"/>
      <w:szCs w:val="20"/>
    </w:rPr>
  </w:style>
  <w:style w:type="paragraph" w:styleId="TOCHeading">
    <w:name w:val="TOC Heading"/>
    <w:basedOn w:val="Heading1"/>
    <w:next w:val="Normal"/>
    <w:uiPriority w:val="39"/>
    <w:unhideWhenUsed/>
    <w:qFormat/>
    <w:rsid w:val="00733483"/>
    <w:pPr>
      <w:outlineLvl w:val="9"/>
    </w:pPr>
  </w:style>
  <w:style w:type="paragraph" w:customStyle="1" w:styleId="BlankPage">
    <w:name w:val="_BlankPage"/>
    <w:basedOn w:val="ChapterText"/>
    <w:qFormat/>
    <w:rsid w:val="00067C84"/>
    <w:pPr>
      <w:jc w:val="center"/>
    </w:pPr>
    <w:rPr>
      <w:i/>
      <w:sz w:val="16"/>
    </w:rPr>
  </w:style>
  <w:style w:type="paragraph" w:styleId="TOC4">
    <w:name w:val="toc 4"/>
    <w:basedOn w:val="Normal"/>
    <w:next w:val="Normal"/>
    <w:autoRedefine/>
    <w:uiPriority w:val="39"/>
    <w:rsid w:val="007E0471"/>
    <w:pPr>
      <w:tabs>
        <w:tab w:val="right" w:leader="dot" w:pos="4445"/>
      </w:tabs>
      <w:spacing w:after="0"/>
      <w:ind w:left="605"/>
    </w:pPr>
    <w:rPr>
      <w:sz w:val="18"/>
    </w:rPr>
  </w:style>
  <w:style w:type="paragraph" w:customStyle="1" w:styleId="margin">
    <w:name w:val="_margin"/>
    <w:basedOn w:val="Normal"/>
    <w:qFormat/>
    <w:rsid w:val="002332CB"/>
    <w:pPr>
      <w:framePr w:w="1440" w:wrap="around" w:vAnchor="text" w:hAnchor="page" w:x="433" w:y="246"/>
      <w:pBdr>
        <w:top w:val="single" w:sz="12" w:space="1" w:color="auto"/>
        <w:left w:val="single" w:sz="12" w:space="4" w:color="auto"/>
        <w:bottom w:val="single" w:sz="12" w:space="1" w:color="auto"/>
        <w:right w:val="single" w:sz="12" w:space="4" w:color="auto"/>
      </w:pBdr>
      <w:shd w:val="clear" w:color="auto" w:fill="F79646" w:themeFill="accent6"/>
      <w:jc w:val="center"/>
    </w:pPr>
    <w:rPr>
      <w:sz w:val="18"/>
      <w:szCs w:val="24"/>
    </w:rPr>
  </w:style>
  <w:style w:type="paragraph" w:customStyle="1" w:styleId="Note">
    <w:name w:val="_Note"/>
    <w:basedOn w:val="margin"/>
    <w:qFormat/>
    <w:rsid w:val="00110AC8"/>
    <w:pPr>
      <w:framePr w:wrap="around" w:x="841" w:y="303"/>
      <w:pBdr>
        <w:top w:val="single" w:sz="12" w:space="1" w:color="1F497D" w:themeColor="text2"/>
        <w:left w:val="single" w:sz="12" w:space="4" w:color="1F497D" w:themeColor="text2"/>
        <w:bottom w:val="single" w:sz="12" w:space="1" w:color="1F497D" w:themeColor="text2"/>
        <w:right w:val="single" w:sz="12" w:space="4" w:color="1F497D" w:themeColor="text2"/>
      </w:pBdr>
      <w:shd w:val="clear" w:color="auto" w:fill="C6D9F1" w:themeFill="text2" w:themeFillTint="33"/>
    </w:pPr>
    <w:rPr>
      <w:sz w:val="20"/>
      <w:szCs w:val="20"/>
    </w:rPr>
  </w:style>
  <w:style w:type="paragraph" w:customStyle="1" w:styleId="ChapterTextBulletted">
    <w:name w:val="Chapter Text Bulletted"/>
    <w:basedOn w:val="ChapterText"/>
    <w:qFormat/>
    <w:rsid w:val="00771FE0"/>
    <w:pPr>
      <w:numPr>
        <w:numId w:val="5"/>
      </w:numPr>
    </w:pPr>
  </w:style>
  <w:style w:type="paragraph" w:customStyle="1" w:styleId="ChapterTextNumbered">
    <w:name w:val="Chapter Text Numbered"/>
    <w:basedOn w:val="ChapterTextBulletted"/>
    <w:qFormat/>
    <w:rsid w:val="00771FE0"/>
    <w:pPr>
      <w:numPr>
        <w:numId w:val="7"/>
      </w:numPr>
    </w:pPr>
  </w:style>
  <w:style w:type="table" w:styleId="TableColorful2">
    <w:name w:val="Table Colorful 2"/>
    <w:basedOn w:val="TableNormal"/>
    <w:rsid w:val="00760DCB"/>
    <w:tblPr>
      <w:tblInd w:w="0" w:type="dxa"/>
      <w:tblBorders>
        <w:bottom w:val="single" w:sz="12" w:space="0" w:color="000000"/>
      </w:tblBorders>
      <w:tblCellMar>
        <w:top w:w="0" w:type="dxa"/>
        <w:left w:w="108" w:type="dxa"/>
        <w:bottom w:w="0" w:type="dxa"/>
        <w:right w:w="108" w:type="dxa"/>
      </w:tblCellMar>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3Deffects3">
    <w:name w:val="Table 3D effects 3"/>
    <w:basedOn w:val="TableNormal"/>
    <w:rsid w:val="00760DCB"/>
    <w:tblPr>
      <w:tblStyleRowBandSize w:val="1"/>
      <w:tblStyleColBandSize w:val="1"/>
      <w:tblInd w:w="0" w:type="dxa"/>
      <w:tblCellMar>
        <w:top w:w="0" w:type="dxa"/>
        <w:left w:w="108" w:type="dxa"/>
        <w:bottom w:w="0" w:type="dxa"/>
        <w:right w:w="108" w:type="dxa"/>
      </w:tblCellMar>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1">
    <w:name w:val="Table List 1"/>
    <w:basedOn w:val="TableNormal"/>
    <w:rsid w:val="0044412B"/>
    <w:tblPr>
      <w:tblStyleRowBandSize w:val="1"/>
      <w:tblInd w:w="0" w:type="dxa"/>
      <w:tblBorders>
        <w:top w:val="single" w:sz="12" w:space="0" w:color="008080"/>
        <w:left w:val="single" w:sz="6" w:space="0" w:color="008080"/>
        <w:bottom w:val="single" w:sz="12" w:space="0" w:color="008080"/>
        <w:right w:val="single" w:sz="6" w:space="0" w:color="008080"/>
      </w:tblBorders>
      <w:tblCellMar>
        <w:top w:w="0" w:type="dxa"/>
        <w:left w:w="108" w:type="dxa"/>
        <w:bottom w:w="0" w:type="dxa"/>
        <w:right w:w="108" w:type="dxa"/>
      </w:tblCellMar>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rsid w:val="0044412B"/>
    <w:tblPr>
      <w:tblInd w:w="0" w:type="dxa"/>
      <w:tblBorders>
        <w:top w:val="single" w:sz="12" w:space="0" w:color="000000"/>
        <w:bottom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Contemporary">
    <w:name w:val="Table Contemporary"/>
    <w:basedOn w:val="TableNormal"/>
    <w:rsid w:val="0044412B"/>
    <w:tblPr>
      <w:tblStyleRowBandSize w:val="1"/>
      <w:tblInd w:w="0" w:type="dxa"/>
      <w:tblBorders>
        <w:insideH w:val="single" w:sz="18" w:space="0" w:color="FFFFFF"/>
        <w:insideV w:val="single" w:sz="18" w:space="0" w:color="FFFFFF"/>
      </w:tblBorders>
      <w:tblCellMar>
        <w:top w:w="0" w:type="dxa"/>
        <w:left w:w="108" w:type="dxa"/>
        <w:bottom w:w="0" w:type="dxa"/>
        <w:right w:w="108" w:type="dxa"/>
      </w:tblCellMar>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3Deffects2">
    <w:name w:val="Table 3D effects 2"/>
    <w:basedOn w:val="TableNormal"/>
    <w:rsid w:val="0044412B"/>
    <w:tblPr>
      <w:tblStyleRowBandSize w:val="1"/>
      <w:tblInd w:w="0" w:type="dxa"/>
      <w:tblCellMar>
        <w:top w:w="0" w:type="dxa"/>
        <w:left w:w="108" w:type="dxa"/>
        <w:bottom w:w="0" w:type="dxa"/>
        <w:right w:w="108" w:type="dxa"/>
      </w:tblCellMar>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Grid2">
    <w:name w:val="Table Grid 2"/>
    <w:basedOn w:val="TableNormal"/>
    <w:rsid w:val="00D87FB0"/>
    <w:tblPr>
      <w:tblInd w:w="0" w:type="dxa"/>
      <w:tblBorders>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
    <w:name w:val="Table Grid"/>
    <w:basedOn w:val="TableNormal"/>
    <w:uiPriority w:val="59"/>
    <w:rsid w:val="001B7AA9"/>
    <w:pPr>
      <w:spacing w:after="0" w:line="240" w:lineRule="auto"/>
    </w:pPr>
    <w:rPr>
      <w:rFonts w:eastAsiaTheme="minorHAns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MediumList21">
    <w:name w:val="Medium List 21"/>
    <w:basedOn w:val="TableNormal"/>
    <w:uiPriority w:val="66"/>
    <w:rsid w:val="001B7AA9"/>
    <w:pPr>
      <w:spacing w:after="0" w:line="240" w:lineRule="auto"/>
    </w:pPr>
    <w:rPr>
      <w:rFonts w:eastAsiaTheme="majorEastAsia" w:cstheme="majorBidi"/>
      <w:color w:val="000000" w:themeColor="text1"/>
      <w:sz w:val="18"/>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paragraph" w:styleId="TOC5">
    <w:name w:val="toc 5"/>
    <w:basedOn w:val="Normal"/>
    <w:next w:val="Normal"/>
    <w:autoRedefine/>
    <w:uiPriority w:val="39"/>
    <w:unhideWhenUsed/>
    <w:rsid w:val="001B7AA9"/>
    <w:pPr>
      <w:spacing w:after="100"/>
      <w:ind w:left="880"/>
    </w:pPr>
    <w:rPr>
      <w:rFonts w:asciiTheme="minorHAnsi" w:hAnsiTheme="minorHAnsi"/>
      <w:sz w:val="22"/>
      <w:szCs w:val="22"/>
      <w:lang w:bidi="ar-SA"/>
    </w:rPr>
  </w:style>
  <w:style w:type="paragraph" w:styleId="TOC6">
    <w:name w:val="toc 6"/>
    <w:basedOn w:val="Normal"/>
    <w:next w:val="Normal"/>
    <w:autoRedefine/>
    <w:uiPriority w:val="39"/>
    <w:unhideWhenUsed/>
    <w:rsid w:val="001B7AA9"/>
    <w:pPr>
      <w:spacing w:after="100"/>
      <w:ind w:left="1100"/>
    </w:pPr>
    <w:rPr>
      <w:rFonts w:asciiTheme="minorHAnsi" w:hAnsiTheme="minorHAnsi"/>
      <w:sz w:val="22"/>
      <w:szCs w:val="22"/>
      <w:lang w:bidi="ar-SA"/>
    </w:rPr>
  </w:style>
  <w:style w:type="paragraph" w:styleId="TOC7">
    <w:name w:val="toc 7"/>
    <w:basedOn w:val="Normal"/>
    <w:next w:val="Normal"/>
    <w:autoRedefine/>
    <w:uiPriority w:val="39"/>
    <w:unhideWhenUsed/>
    <w:rsid w:val="001B7AA9"/>
    <w:pPr>
      <w:spacing w:after="100"/>
      <w:ind w:left="1320"/>
    </w:pPr>
    <w:rPr>
      <w:rFonts w:asciiTheme="minorHAnsi" w:hAnsiTheme="minorHAnsi"/>
      <w:sz w:val="22"/>
      <w:szCs w:val="22"/>
      <w:lang w:bidi="ar-SA"/>
    </w:rPr>
  </w:style>
  <w:style w:type="paragraph" w:styleId="TOC8">
    <w:name w:val="toc 8"/>
    <w:basedOn w:val="Normal"/>
    <w:next w:val="Normal"/>
    <w:autoRedefine/>
    <w:uiPriority w:val="39"/>
    <w:unhideWhenUsed/>
    <w:rsid w:val="001B7AA9"/>
    <w:pPr>
      <w:spacing w:after="100"/>
      <w:ind w:left="1540"/>
    </w:pPr>
    <w:rPr>
      <w:rFonts w:asciiTheme="minorHAnsi" w:hAnsiTheme="minorHAnsi"/>
      <w:sz w:val="22"/>
      <w:szCs w:val="22"/>
      <w:lang w:bidi="ar-SA"/>
    </w:rPr>
  </w:style>
  <w:style w:type="paragraph" w:styleId="TOC9">
    <w:name w:val="toc 9"/>
    <w:basedOn w:val="Normal"/>
    <w:next w:val="Normal"/>
    <w:autoRedefine/>
    <w:uiPriority w:val="39"/>
    <w:unhideWhenUsed/>
    <w:rsid w:val="001B7AA9"/>
    <w:pPr>
      <w:spacing w:after="100"/>
      <w:ind w:left="1760"/>
    </w:pPr>
    <w:rPr>
      <w:rFonts w:asciiTheme="minorHAnsi" w:hAnsiTheme="minorHAnsi"/>
      <w:sz w:val="22"/>
      <w:szCs w:val="22"/>
      <w:lang w:bidi="ar-SA"/>
    </w:rPr>
  </w:style>
  <w:style w:type="paragraph" w:styleId="HTMLPreformatted">
    <w:name w:val="HTML Preformatted"/>
    <w:basedOn w:val="Normal"/>
    <w:link w:val="HTMLPreformattedChar"/>
    <w:uiPriority w:val="99"/>
    <w:unhideWhenUsed/>
    <w:rsid w:val="001B7AA9"/>
    <w:pPr>
      <w:pBdr>
        <w:top w:val="dashed" w:sz="4" w:space="12" w:color="2F6FAB"/>
        <w:left w:val="dashed" w:sz="4" w:space="12" w:color="2F6FAB"/>
        <w:bottom w:val="dashed" w:sz="4" w:space="12" w:color="2F6FAB"/>
        <w:right w:val="dashed" w:sz="4" w:space="12" w:color="2F6FAB"/>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4" w:lineRule="atLeast"/>
    </w:pPr>
    <w:rPr>
      <w:rFonts w:ascii="Consolas" w:eastAsia="Times New Roman" w:hAnsi="Consolas" w:cs="Consolas"/>
      <w:color w:val="000000"/>
      <w:lang w:bidi="ar-SA"/>
    </w:rPr>
  </w:style>
  <w:style w:type="character" w:customStyle="1" w:styleId="HTMLPreformattedChar">
    <w:name w:val="HTML Preformatted Char"/>
    <w:basedOn w:val="DefaultParagraphFont"/>
    <w:link w:val="HTMLPreformatted"/>
    <w:uiPriority w:val="99"/>
    <w:rsid w:val="001B7AA9"/>
    <w:rPr>
      <w:rFonts w:ascii="Consolas" w:eastAsia="Times New Roman" w:hAnsi="Consolas" w:cs="Consolas"/>
      <w:color w:val="000000"/>
      <w:shd w:val="clear" w:color="auto" w:fill="F9F9F9"/>
      <w:lang w:bidi="ar-SA"/>
    </w:rPr>
  </w:style>
  <w:style w:type="character" w:customStyle="1" w:styleId="br02">
    <w:name w:val="br02"/>
    <w:basedOn w:val="DefaultParagraphFont"/>
    <w:rsid w:val="001B7AA9"/>
    <w:rPr>
      <w:color w:val="66CC66"/>
    </w:rPr>
  </w:style>
  <w:style w:type="character" w:customStyle="1" w:styleId="me12">
    <w:name w:val="me12"/>
    <w:basedOn w:val="DefaultParagraphFont"/>
    <w:rsid w:val="001B7AA9"/>
    <w:rPr>
      <w:color w:val="006600"/>
    </w:rPr>
  </w:style>
  <w:style w:type="character" w:customStyle="1" w:styleId="st02">
    <w:name w:val="st02"/>
    <w:basedOn w:val="DefaultParagraphFont"/>
    <w:rsid w:val="001B7AA9"/>
    <w:rPr>
      <w:color w:val="3366CC"/>
    </w:rPr>
  </w:style>
  <w:style w:type="character" w:customStyle="1" w:styleId="kw12">
    <w:name w:val="kw12"/>
    <w:basedOn w:val="DefaultParagraphFont"/>
    <w:rsid w:val="001B7AA9"/>
    <w:rPr>
      <w:b/>
      <w:bCs/>
      <w:color w:val="000066"/>
    </w:rPr>
  </w:style>
  <w:style w:type="character" w:customStyle="1" w:styleId="kw22">
    <w:name w:val="kw22"/>
    <w:basedOn w:val="DefaultParagraphFont"/>
    <w:rsid w:val="001B7AA9"/>
    <w:rPr>
      <w:b/>
      <w:bCs/>
      <w:color w:val="003366"/>
    </w:rPr>
  </w:style>
  <w:style w:type="character" w:customStyle="1" w:styleId="kw32">
    <w:name w:val="kw32"/>
    <w:basedOn w:val="DefaultParagraphFont"/>
    <w:rsid w:val="001B7AA9"/>
    <w:rPr>
      <w:color w:val="000066"/>
    </w:rPr>
  </w:style>
  <w:style w:type="table" w:customStyle="1" w:styleId="LightShading-Accent11">
    <w:name w:val="Light Shading - Accent 11"/>
    <w:basedOn w:val="TableNormal"/>
    <w:uiPriority w:val="60"/>
    <w:rsid w:val="001B7AA9"/>
    <w:pPr>
      <w:spacing w:after="0" w:line="240" w:lineRule="auto"/>
    </w:pPr>
    <w:rPr>
      <w:rFonts w:eastAsiaTheme="minorHAnsi"/>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MediumShading1-Accent11">
    <w:name w:val="Medium Shading 1 - Accent 11"/>
    <w:basedOn w:val="TableNormal"/>
    <w:uiPriority w:val="63"/>
    <w:rsid w:val="001B7AA9"/>
    <w:pPr>
      <w:spacing w:after="0" w:line="240" w:lineRule="auto"/>
    </w:pPr>
    <w:rPr>
      <w:rFonts w:eastAsiaTheme="minorHAnsi"/>
    </w:r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customStyle="1" w:styleId="KBComments">
    <w:name w:val="KB_Comments"/>
    <w:basedOn w:val="Normal"/>
    <w:link w:val="KBCommentsChar"/>
    <w:qFormat/>
    <w:rsid w:val="001B7AA9"/>
    <w:pPr>
      <w:framePr w:w="1440" w:hSpace="576" w:wrap="around" w:vAnchor="text" w:hAnchor="page" w:x="690" w:y="104"/>
      <w:pBdr>
        <w:top w:val="single" w:sz="4" w:space="1" w:color="F79646" w:themeColor="accent6" w:shadow="1"/>
        <w:left w:val="single" w:sz="4" w:space="4" w:color="F79646" w:themeColor="accent6" w:shadow="1"/>
        <w:bottom w:val="single" w:sz="4" w:space="1" w:color="F79646" w:themeColor="accent6" w:shadow="1"/>
        <w:right w:val="single" w:sz="4" w:space="4" w:color="F79646" w:themeColor="accent6" w:shadow="1"/>
      </w:pBdr>
      <w:shd w:val="clear" w:color="auto" w:fill="FABF8F" w:themeFill="accent6" w:themeFillTint="99"/>
      <w:jc w:val="center"/>
    </w:pPr>
    <w:rPr>
      <w:rFonts w:eastAsiaTheme="minorHAnsi"/>
      <w:sz w:val="18"/>
    </w:rPr>
  </w:style>
  <w:style w:type="table" w:customStyle="1" w:styleId="LightList1">
    <w:name w:val="Light List1"/>
    <w:basedOn w:val="TableNormal"/>
    <w:uiPriority w:val="61"/>
    <w:rsid w:val="001B7AA9"/>
    <w:pPr>
      <w:spacing w:after="0" w:line="240" w:lineRule="auto"/>
    </w:pPr>
    <w:rPr>
      <w:rFonts w:eastAsiaTheme="minorHAnsi"/>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character" w:customStyle="1" w:styleId="KBCommentsChar">
    <w:name w:val="KB_Comments Char"/>
    <w:basedOn w:val="DefaultParagraphFont"/>
    <w:link w:val="KBComments"/>
    <w:rsid w:val="001B7AA9"/>
    <w:rPr>
      <w:rFonts w:ascii="Arial" w:eastAsiaTheme="minorHAnsi" w:hAnsi="Arial"/>
      <w:sz w:val="18"/>
      <w:shd w:val="clear" w:color="auto" w:fill="FABF8F" w:themeFill="accent6" w:themeFillTint="99"/>
    </w:rPr>
  </w:style>
  <w:style w:type="table" w:styleId="MediumList2-Accent1">
    <w:name w:val="Medium List 2 Accent 1"/>
    <w:basedOn w:val="TableNormal"/>
    <w:uiPriority w:val="66"/>
    <w:rsid w:val="001B7AA9"/>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character" w:customStyle="1" w:styleId="baselangstring1">
    <w:name w:val="base_lang_string1"/>
    <w:basedOn w:val="DefaultParagraphFont"/>
    <w:rsid w:val="00C06F69"/>
    <w:rPr>
      <w:b w:val="0"/>
      <w:bCs w:val="0"/>
      <w:color w:val="2A00FF"/>
    </w:rPr>
  </w:style>
  <w:style w:type="character" w:customStyle="1" w:styleId="baselangspecial1">
    <w:name w:val="base_lang_special1"/>
    <w:basedOn w:val="DefaultParagraphFont"/>
    <w:rsid w:val="00C06F69"/>
    <w:rPr>
      <w:b/>
      <w:bCs/>
      <w:color w:val="00008B"/>
    </w:rPr>
  </w:style>
  <w:style w:type="character" w:customStyle="1" w:styleId="baselangreserved1">
    <w:name w:val="base_lang_reserved1"/>
    <w:basedOn w:val="DefaultParagraphFont"/>
    <w:rsid w:val="00C06F69"/>
    <w:rPr>
      <w:b/>
      <w:bCs/>
      <w:color w:val="7F0055"/>
    </w:rPr>
  </w:style>
  <w:style w:type="table" w:styleId="ColorfulGrid-Accent1">
    <w:name w:val="Colorful Grid Accent 1"/>
    <w:basedOn w:val="TableNormal"/>
    <w:rsid w:val="009D7206"/>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customStyle="1" w:styleId="LightList-Accent11">
    <w:name w:val="Light List - Accent 11"/>
    <w:basedOn w:val="TableNormal"/>
    <w:rsid w:val="009D7206"/>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customStyle="1" w:styleId="LightGrid-Accent11">
    <w:name w:val="Light Grid - Accent 11"/>
    <w:basedOn w:val="TableNormal"/>
    <w:rsid w:val="009D7206"/>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character" w:styleId="CommentReference">
    <w:name w:val="annotation reference"/>
    <w:basedOn w:val="DefaultParagraphFont"/>
    <w:rsid w:val="00DF549E"/>
    <w:rPr>
      <w:sz w:val="16"/>
      <w:szCs w:val="16"/>
    </w:rPr>
  </w:style>
  <w:style w:type="paragraph" w:styleId="CommentText">
    <w:name w:val="annotation text"/>
    <w:basedOn w:val="Normal"/>
    <w:link w:val="CommentTextChar"/>
    <w:rsid w:val="00DF549E"/>
    <w:pPr>
      <w:spacing w:line="240" w:lineRule="auto"/>
    </w:pPr>
  </w:style>
  <w:style w:type="character" w:customStyle="1" w:styleId="CommentTextChar">
    <w:name w:val="Comment Text Char"/>
    <w:basedOn w:val="DefaultParagraphFont"/>
    <w:link w:val="CommentText"/>
    <w:rsid w:val="00DF549E"/>
    <w:rPr>
      <w:rFonts w:ascii="Arial" w:hAnsi="Arial"/>
    </w:rPr>
  </w:style>
  <w:style w:type="paragraph" w:styleId="CommentSubject">
    <w:name w:val="annotation subject"/>
    <w:basedOn w:val="CommentText"/>
    <w:next w:val="CommentText"/>
    <w:link w:val="CommentSubjectChar"/>
    <w:rsid w:val="00DF549E"/>
    <w:rPr>
      <w:b/>
      <w:bCs/>
    </w:rPr>
  </w:style>
  <w:style w:type="character" w:customStyle="1" w:styleId="CommentSubjectChar">
    <w:name w:val="Comment Subject Char"/>
    <w:basedOn w:val="CommentTextChar"/>
    <w:link w:val="CommentSubject"/>
    <w:rsid w:val="00DF549E"/>
    <w:rPr>
      <w:rFonts w:ascii="Arial" w:hAnsi="Arial"/>
      <w:b/>
      <w:bCs/>
    </w:rPr>
  </w:style>
  <w:style w:type="character" w:customStyle="1" w:styleId="tabs2tab">
    <w:name w:val="tabs2_tab"/>
    <w:basedOn w:val="DefaultParagraphFont"/>
    <w:rsid w:val="0039588D"/>
  </w:style>
  <w:style w:type="character" w:customStyle="1" w:styleId="baselangcomments1">
    <w:name w:val="base_lang_comments1"/>
    <w:basedOn w:val="DefaultParagraphFont"/>
    <w:rsid w:val="00A225CE"/>
    <w:rPr>
      <w:b w:val="0"/>
      <w:bCs w:val="0"/>
      <w:color w:val="008000"/>
    </w:rPr>
  </w:style>
  <w:style w:type="character" w:styleId="FollowedHyperlink">
    <w:name w:val="FollowedHyperlink"/>
    <w:basedOn w:val="DefaultParagraphFont"/>
    <w:rsid w:val="005B669E"/>
    <w:rPr>
      <w:color w:val="800080" w:themeColor="followedHyperlink"/>
      <w:u w:val="single"/>
    </w:rPr>
  </w:style>
  <w:style w:type="character" w:customStyle="1" w:styleId="submitted1">
    <w:name w:val="submitted1"/>
    <w:basedOn w:val="DefaultParagraphFont"/>
    <w:rsid w:val="00852B77"/>
    <w:rPr>
      <w:vanish w:val="0"/>
      <w:webHidden w:val="0"/>
      <w:color w:val="595959"/>
      <w:sz w:val="22"/>
      <w:szCs w:val="22"/>
      <w:specVanish w:val="0"/>
    </w:rPr>
  </w:style>
  <w:style w:type="character" w:customStyle="1" w:styleId="flag-wrapper">
    <w:name w:val="flag-wrapper"/>
    <w:basedOn w:val="DefaultParagraphFont"/>
    <w:rsid w:val="00852B77"/>
    <w:rPr>
      <w:vanish w:val="0"/>
      <w:webHidden w:val="0"/>
      <w:specVanish w:val="0"/>
    </w:rPr>
  </w:style>
  <w:style w:type="character" w:customStyle="1" w:styleId="flag-throbber2">
    <w:name w:val="flag-throbber2"/>
    <w:basedOn w:val="DefaultParagraphFont"/>
    <w:rsid w:val="00852B77"/>
    <w:rPr>
      <w:vanish w:val="0"/>
      <w:webHidden w:val="0"/>
      <w:specVanish w:val="0"/>
    </w:rPr>
  </w:style>
  <w:style w:type="character" w:customStyle="1" w:styleId="statisticscounter">
    <w:name w:val="statistics_counter"/>
    <w:basedOn w:val="DefaultParagraphFont"/>
    <w:rsid w:val="00852B77"/>
    <w:rPr>
      <w:vanish w:val="0"/>
      <w:webHidden w:val="0"/>
      <w:specVanish w:val="0"/>
    </w:rPr>
  </w:style>
  <w:style w:type="character" w:customStyle="1" w:styleId="dropcap">
    <w:name w:val="dropcap"/>
    <w:basedOn w:val="DefaultParagraphFont"/>
    <w:rsid w:val="00F9282B"/>
    <w:rPr>
      <w:vanish w:val="0"/>
      <w:webHidden w:val="0"/>
      <w:color w:val="333333"/>
      <w:sz w:val="96"/>
      <w:szCs w:val="96"/>
      <w:specVanish w:val="0"/>
    </w:rPr>
  </w:style>
  <w:style w:type="character" w:customStyle="1" w:styleId="number-blue">
    <w:name w:val="number-blue"/>
    <w:basedOn w:val="DefaultParagraphFont"/>
    <w:rsid w:val="00F9282B"/>
    <w:rPr>
      <w:vanish w:val="0"/>
      <w:webHidden w:val="0"/>
      <w:color w:val="0D507A"/>
      <w:sz w:val="41"/>
      <w:szCs w:val="41"/>
      <w:specVanish w:val="0"/>
    </w:rPr>
  </w:style>
  <w:style w:type="character" w:customStyle="1" w:styleId="nrposttitle3">
    <w:name w:val="nr_post_title3"/>
    <w:basedOn w:val="DefaultParagraphFont"/>
    <w:rsid w:val="00F9282B"/>
  </w:style>
  <w:style w:type="character" w:customStyle="1" w:styleId="important-title-blue">
    <w:name w:val="important-title-blue"/>
    <w:basedOn w:val="DefaultParagraphFont"/>
    <w:rsid w:val="00F9282B"/>
    <w:rPr>
      <w:b/>
      <w:bCs/>
      <w:vanish w:val="0"/>
      <w:webHidden w:val="0"/>
      <w:color w:val="0D507A"/>
      <w:sz w:val="29"/>
      <w:szCs w:val="29"/>
      <w:shd w:val="clear" w:color="auto" w:fill="FFFFFF"/>
      <w:specVanish w:val="0"/>
    </w:rPr>
  </w:style>
  <w:style w:type="character" w:customStyle="1" w:styleId="rt-date-posted1">
    <w:name w:val="rt-date-posted1"/>
    <w:basedOn w:val="DefaultParagraphFont"/>
    <w:rsid w:val="00F9282B"/>
    <w:rPr>
      <w:b/>
      <w:bCs/>
      <w:vanish w:val="0"/>
      <w:webHidden w:val="0"/>
      <w:spacing w:val="0"/>
      <w:sz w:val="18"/>
      <w:szCs w:val="18"/>
      <w:specVanish w:val="0"/>
    </w:rPr>
  </w:style>
  <w:style w:type="character" w:customStyle="1" w:styleId="rt-author1">
    <w:name w:val="rt-author1"/>
    <w:basedOn w:val="DefaultParagraphFont"/>
    <w:rsid w:val="00F9282B"/>
    <w:rPr>
      <w:b/>
      <w:bCs/>
      <w:vanish w:val="0"/>
      <w:webHidden w:val="0"/>
      <w:spacing w:val="0"/>
      <w:sz w:val="18"/>
      <w:szCs w:val="18"/>
      <w:specVanish w:val="0"/>
    </w:rPr>
  </w:style>
  <w:style w:type="character" w:customStyle="1" w:styleId="rt-comment-text">
    <w:name w:val="rt-comment-text"/>
    <w:basedOn w:val="DefaultParagraphFont"/>
    <w:rsid w:val="00F9282B"/>
  </w:style>
  <w:style w:type="character" w:styleId="HTMLCode">
    <w:name w:val="HTML Code"/>
    <w:basedOn w:val="DefaultParagraphFont"/>
    <w:uiPriority w:val="99"/>
    <w:unhideWhenUsed/>
    <w:rsid w:val="00676064"/>
    <w:rPr>
      <w:rFonts w:ascii="Courier New" w:eastAsia="Times New Roman" w:hAnsi="Courier New" w:cs="Courier New"/>
      <w:sz w:val="20"/>
      <w:szCs w:val="20"/>
    </w:rPr>
  </w:style>
</w:styles>
</file>

<file path=word/webSettings.xml><?xml version="1.0" encoding="utf-8"?>
<w:webSettings xmlns:r="http://schemas.openxmlformats.org/officeDocument/2006/relationships" xmlns:w="http://schemas.openxmlformats.org/wordprocessingml/2006/main">
  <w:divs>
    <w:div w:id="71439298">
      <w:bodyDiv w:val="1"/>
      <w:marLeft w:val="0"/>
      <w:marRight w:val="0"/>
      <w:marTop w:val="0"/>
      <w:marBottom w:val="0"/>
      <w:divBdr>
        <w:top w:val="none" w:sz="0" w:space="0" w:color="auto"/>
        <w:left w:val="none" w:sz="0" w:space="0" w:color="auto"/>
        <w:bottom w:val="none" w:sz="0" w:space="0" w:color="auto"/>
        <w:right w:val="none" w:sz="0" w:space="0" w:color="auto"/>
      </w:divBdr>
      <w:divsChild>
        <w:div w:id="137233465">
          <w:marLeft w:val="0"/>
          <w:marRight w:val="0"/>
          <w:marTop w:val="0"/>
          <w:marBottom w:val="0"/>
          <w:divBdr>
            <w:top w:val="none" w:sz="0" w:space="0" w:color="auto"/>
            <w:left w:val="none" w:sz="0" w:space="0" w:color="auto"/>
            <w:bottom w:val="none" w:sz="0" w:space="0" w:color="auto"/>
            <w:right w:val="none" w:sz="0" w:space="0" w:color="auto"/>
          </w:divBdr>
          <w:divsChild>
            <w:div w:id="1959532472">
              <w:marLeft w:val="-3150"/>
              <w:marRight w:val="0"/>
              <w:marTop w:val="0"/>
              <w:marBottom w:val="0"/>
              <w:divBdr>
                <w:top w:val="none" w:sz="0" w:space="0" w:color="auto"/>
                <w:left w:val="none" w:sz="0" w:space="0" w:color="auto"/>
                <w:bottom w:val="none" w:sz="0" w:space="0" w:color="auto"/>
                <w:right w:val="none" w:sz="0" w:space="0" w:color="auto"/>
              </w:divBdr>
              <w:divsChild>
                <w:div w:id="1294285481">
                  <w:marLeft w:val="3150"/>
                  <w:marRight w:val="0"/>
                  <w:marTop w:val="0"/>
                  <w:marBottom w:val="225"/>
                  <w:divBdr>
                    <w:top w:val="single" w:sz="6" w:space="4" w:color="CCCCCC"/>
                    <w:left w:val="single" w:sz="6" w:space="11" w:color="CCCCCC"/>
                    <w:bottom w:val="single" w:sz="6" w:space="11" w:color="CCCCCC"/>
                    <w:right w:val="none" w:sz="0" w:space="0" w:color="auto"/>
                  </w:divBdr>
                  <w:divsChild>
                    <w:div w:id="1053041275">
                      <w:marLeft w:val="0"/>
                      <w:marRight w:val="0"/>
                      <w:marTop w:val="0"/>
                      <w:marBottom w:val="0"/>
                      <w:divBdr>
                        <w:top w:val="none" w:sz="0" w:space="0" w:color="auto"/>
                        <w:left w:val="none" w:sz="0" w:space="0" w:color="auto"/>
                        <w:bottom w:val="none" w:sz="0" w:space="0" w:color="auto"/>
                        <w:right w:val="none" w:sz="0" w:space="0" w:color="auto"/>
                      </w:divBdr>
                      <w:divsChild>
                        <w:div w:id="1698576330">
                          <w:marLeft w:val="0"/>
                          <w:marRight w:val="0"/>
                          <w:marTop w:val="0"/>
                          <w:marBottom w:val="120"/>
                          <w:divBdr>
                            <w:top w:val="single" w:sz="24" w:space="0" w:color="FFFFFF"/>
                            <w:left w:val="single" w:sz="24" w:space="0" w:color="FFFFFF"/>
                            <w:bottom w:val="single" w:sz="24" w:space="0" w:color="FFFFFF"/>
                            <w:right w:val="single" w:sz="24" w:space="0" w:color="FFFFFF"/>
                          </w:divBdr>
                          <w:divsChild>
                            <w:div w:id="781144953">
                              <w:marLeft w:val="0"/>
                              <w:marRight w:val="0"/>
                              <w:marTop w:val="0"/>
                              <w:marBottom w:val="0"/>
                              <w:divBdr>
                                <w:top w:val="single" w:sz="6" w:space="0" w:color="CCCCCC"/>
                                <w:left w:val="single" w:sz="6" w:space="0" w:color="CCCCCC"/>
                                <w:bottom w:val="single" w:sz="6" w:space="0" w:color="CCCCCC"/>
                                <w:right w:val="single" w:sz="6" w:space="0" w:color="CCCCCC"/>
                              </w:divBdr>
                            </w:div>
                          </w:divsChild>
                        </w:div>
                      </w:divsChild>
                    </w:div>
                  </w:divsChild>
                </w:div>
              </w:divsChild>
            </w:div>
          </w:divsChild>
        </w:div>
      </w:divsChild>
    </w:div>
    <w:div w:id="126825160">
      <w:bodyDiv w:val="1"/>
      <w:marLeft w:val="0"/>
      <w:marRight w:val="0"/>
      <w:marTop w:val="0"/>
      <w:marBottom w:val="0"/>
      <w:divBdr>
        <w:top w:val="none" w:sz="0" w:space="0" w:color="auto"/>
        <w:left w:val="none" w:sz="0" w:space="0" w:color="auto"/>
        <w:bottom w:val="none" w:sz="0" w:space="0" w:color="auto"/>
        <w:right w:val="none" w:sz="0" w:space="0" w:color="auto"/>
      </w:divBdr>
    </w:div>
    <w:div w:id="154076822">
      <w:bodyDiv w:val="1"/>
      <w:marLeft w:val="0"/>
      <w:marRight w:val="0"/>
      <w:marTop w:val="0"/>
      <w:marBottom w:val="0"/>
      <w:divBdr>
        <w:top w:val="none" w:sz="0" w:space="0" w:color="auto"/>
        <w:left w:val="none" w:sz="0" w:space="0" w:color="auto"/>
        <w:bottom w:val="none" w:sz="0" w:space="0" w:color="auto"/>
        <w:right w:val="none" w:sz="0" w:space="0" w:color="auto"/>
      </w:divBdr>
      <w:divsChild>
        <w:div w:id="1059204613">
          <w:marLeft w:val="0"/>
          <w:marRight w:val="0"/>
          <w:marTop w:val="0"/>
          <w:marBottom w:val="0"/>
          <w:divBdr>
            <w:top w:val="none" w:sz="0" w:space="0" w:color="auto"/>
            <w:left w:val="none" w:sz="0" w:space="0" w:color="auto"/>
            <w:bottom w:val="none" w:sz="0" w:space="0" w:color="auto"/>
            <w:right w:val="none" w:sz="0" w:space="0" w:color="auto"/>
          </w:divBdr>
          <w:divsChild>
            <w:div w:id="1481770026">
              <w:marLeft w:val="0"/>
              <w:marRight w:val="0"/>
              <w:marTop w:val="0"/>
              <w:marBottom w:val="0"/>
              <w:divBdr>
                <w:top w:val="none" w:sz="0" w:space="0" w:color="auto"/>
                <w:left w:val="none" w:sz="0" w:space="0" w:color="auto"/>
                <w:bottom w:val="none" w:sz="0" w:space="0" w:color="auto"/>
                <w:right w:val="none" w:sz="0" w:space="0" w:color="auto"/>
              </w:divBdr>
              <w:divsChild>
                <w:div w:id="594170257">
                  <w:marLeft w:val="0"/>
                  <w:marRight w:val="0"/>
                  <w:marTop w:val="0"/>
                  <w:marBottom w:val="0"/>
                  <w:divBdr>
                    <w:top w:val="none" w:sz="0" w:space="0" w:color="auto"/>
                    <w:left w:val="none" w:sz="0" w:space="0" w:color="auto"/>
                    <w:bottom w:val="none" w:sz="0" w:space="0" w:color="auto"/>
                    <w:right w:val="none" w:sz="0" w:space="0" w:color="auto"/>
                  </w:divBdr>
                  <w:divsChild>
                    <w:div w:id="1697389567">
                      <w:marLeft w:val="0"/>
                      <w:marRight w:val="0"/>
                      <w:marTop w:val="0"/>
                      <w:marBottom w:val="0"/>
                      <w:divBdr>
                        <w:top w:val="none" w:sz="0" w:space="0" w:color="auto"/>
                        <w:left w:val="none" w:sz="0" w:space="0" w:color="auto"/>
                        <w:bottom w:val="none" w:sz="0" w:space="0" w:color="auto"/>
                        <w:right w:val="none" w:sz="0" w:space="0" w:color="auto"/>
                      </w:divBdr>
                      <w:divsChild>
                        <w:div w:id="142356996">
                          <w:marLeft w:val="0"/>
                          <w:marRight w:val="0"/>
                          <w:marTop w:val="0"/>
                          <w:marBottom w:val="0"/>
                          <w:divBdr>
                            <w:top w:val="none" w:sz="0" w:space="0" w:color="auto"/>
                            <w:left w:val="none" w:sz="0" w:space="0" w:color="auto"/>
                            <w:bottom w:val="none" w:sz="0" w:space="0" w:color="auto"/>
                            <w:right w:val="none" w:sz="0" w:space="0" w:color="auto"/>
                          </w:divBdr>
                          <w:divsChild>
                            <w:div w:id="351346637">
                              <w:marLeft w:val="0"/>
                              <w:marRight w:val="0"/>
                              <w:marTop w:val="0"/>
                              <w:marBottom w:val="0"/>
                              <w:divBdr>
                                <w:top w:val="none" w:sz="0" w:space="0" w:color="auto"/>
                                <w:left w:val="none" w:sz="0" w:space="0" w:color="auto"/>
                                <w:bottom w:val="none" w:sz="0" w:space="0" w:color="auto"/>
                                <w:right w:val="none" w:sz="0" w:space="0" w:color="auto"/>
                              </w:divBdr>
                              <w:divsChild>
                                <w:div w:id="1364675204">
                                  <w:marLeft w:val="-390"/>
                                  <w:marRight w:val="-390"/>
                                  <w:marTop w:val="0"/>
                                  <w:marBottom w:val="360"/>
                                  <w:divBdr>
                                    <w:top w:val="none" w:sz="0" w:space="0" w:color="auto"/>
                                    <w:left w:val="none" w:sz="0" w:space="0" w:color="auto"/>
                                    <w:bottom w:val="single" w:sz="6" w:space="18" w:color="E5E5E5"/>
                                    <w:right w:val="none" w:sz="0" w:space="0" w:color="auto"/>
                                  </w:divBdr>
                                  <w:divsChild>
                                    <w:div w:id="319624427">
                                      <w:marLeft w:val="0"/>
                                      <w:marRight w:val="0"/>
                                      <w:marTop w:val="144"/>
                                      <w:marBottom w:val="144"/>
                                      <w:divBdr>
                                        <w:top w:val="none" w:sz="0" w:space="0" w:color="auto"/>
                                        <w:left w:val="none" w:sz="0" w:space="0" w:color="auto"/>
                                        <w:bottom w:val="none" w:sz="0" w:space="0" w:color="auto"/>
                                        <w:right w:val="none" w:sz="0" w:space="0" w:color="auto"/>
                                      </w:divBdr>
                                      <w:divsChild>
                                        <w:div w:id="2132476175">
                                          <w:marLeft w:val="0"/>
                                          <w:marRight w:val="0"/>
                                          <w:marTop w:val="0"/>
                                          <w:marBottom w:val="0"/>
                                          <w:divBdr>
                                            <w:top w:val="none" w:sz="0" w:space="0" w:color="auto"/>
                                            <w:left w:val="none" w:sz="0" w:space="0" w:color="auto"/>
                                            <w:bottom w:val="none" w:sz="0" w:space="0" w:color="auto"/>
                                            <w:right w:val="none" w:sz="0" w:space="0" w:color="auto"/>
                                          </w:divBdr>
                                        </w:div>
                                      </w:divsChild>
                                    </w:div>
                                    <w:div w:id="2099210439">
                                      <w:marLeft w:val="0"/>
                                      <w:marRight w:val="0"/>
                                      <w:marTop w:val="0"/>
                                      <w:marBottom w:val="0"/>
                                      <w:divBdr>
                                        <w:top w:val="none" w:sz="0" w:space="0" w:color="auto"/>
                                        <w:left w:val="none" w:sz="0" w:space="0" w:color="auto"/>
                                        <w:bottom w:val="none" w:sz="0" w:space="0" w:color="auto"/>
                                        <w:right w:val="none" w:sz="0" w:space="0" w:color="auto"/>
                                      </w:divBdr>
                                      <w:divsChild>
                                        <w:div w:id="812137101">
                                          <w:marLeft w:val="0"/>
                                          <w:marRight w:val="0"/>
                                          <w:marTop w:val="0"/>
                                          <w:marBottom w:val="0"/>
                                          <w:divBdr>
                                            <w:top w:val="none" w:sz="0" w:space="0" w:color="auto"/>
                                            <w:left w:val="none" w:sz="0" w:space="0" w:color="auto"/>
                                            <w:bottom w:val="none" w:sz="0" w:space="0" w:color="auto"/>
                                            <w:right w:val="none" w:sz="0" w:space="0" w:color="auto"/>
                                          </w:divBdr>
                                          <w:divsChild>
                                            <w:div w:id="1032145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6464475">
                                  <w:marLeft w:val="-375"/>
                                  <w:marRight w:val="-375"/>
                                  <w:marTop w:val="0"/>
                                  <w:marBottom w:val="0"/>
                                  <w:divBdr>
                                    <w:top w:val="none" w:sz="0" w:space="0" w:color="auto"/>
                                    <w:left w:val="none" w:sz="0" w:space="0" w:color="auto"/>
                                    <w:bottom w:val="single" w:sz="6" w:space="0" w:color="E5E5E5"/>
                                    <w:right w:val="none" w:sz="0" w:space="0" w:color="auto"/>
                                  </w:divBdr>
                                  <w:divsChild>
                                    <w:div w:id="499201638">
                                      <w:marLeft w:val="-375"/>
                                      <w:marRight w:val="-375"/>
                                      <w:marTop w:val="0"/>
                                      <w:marBottom w:val="0"/>
                                      <w:divBdr>
                                        <w:top w:val="single" w:sz="6" w:space="18" w:color="E5E5E5"/>
                                        <w:left w:val="none" w:sz="0" w:space="0" w:color="auto"/>
                                        <w:bottom w:val="none" w:sz="0" w:space="0" w:color="auto"/>
                                        <w:right w:val="none" w:sz="0" w:space="0" w:color="auto"/>
                                      </w:divBdr>
                                      <w:divsChild>
                                        <w:div w:id="728966336">
                                          <w:marLeft w:val="0"/>
                                          <w:marRight w:val="0"/>
                                          <w:marTop w:val="0"/>
                                          <w:marBottom w:val="0"/>
                                          <w:divBdr>
                                            <w:top w:val="none" w:sz="0" w:space="0" w:color="auto"/>
                                            <w:left w:val="none" w:sz="0" w:space="0" w:color="auto"/>
                                            <w:bottom w:val="none" w:sz="0" w:space="0" w:color="auto"/>
                                            <w:right w:val="none" w:sz="0" w:space="0" w:color="auto"/>
                                          </w:divBdr>
                                          <w:divsChild>
                                            <w:div w:id="282200389">
                                              <w:marLeft w:val="0"/>
                                              <w:marRight w:val="0"/>
                                              <w:marTop w:val="0"/>
                                              <w:marBottom w:val="0"/>
                                              <w:divBdr>
                                                <w:top w:val="none" w:sz="0" w:space="0" w:color="auto"/>
                                                <w:left w:val="none" w:sz="0" w:space="0" w:color="auto"/>
                                                <w:bottom w:val="none" w:sz="0" w:space="0" w:color="auto"/>
                                                <w:right w:val="none" w:sz="0" w:space="0" w:color="auto"/>
                                              </w:divBdr>
                                              <w:divsChild>
                                                <w:div w:id="1161237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002982">
                                          <w:marLeft w:val="0"/>
                                          <w:marRight w:val="0"/>
                                          <w:marTop w:val="0"/>
                                          <w:marBottom w:val="0"/>
                                          <w:divBdr>
                                            <w:top w:val="none" w:sz="0" w:space="0" w:color="auto"/>
                                            <w:left w:val="none" w:sz="0" w:space="0" w:color="auto"/>
                                            <w:bottom w:val="none" w:sz="0" w:space="0" w:color="auto"/>
                                            <w:right w:val="none" w:sz="0" w:space="0" w:color="auto"/>
                                          </w:divBdr>
                                        </w:div>
                                        <w:div w:id="795565320">
                                          <w:marLeft w:val="0"/>
                                          <w:marRight w:val="0"/>
                                          <w:marTop w:val="0"/>
                                          <w:marBottom w:val="0"/>
                                          <w:divBdr>
                                            <w:top w:val="none" w:sz="0" w:space="0" w:color="auto"/>
                                            <w:left w:val="none" w:sz="0" w:space="0" w:color="auto"/>
                                            <w:bottom w:val="none" w:sz="0" w:space="0" w:color="auto"/>
                                            <w:right w:val="none" w:sz="0" w:space="0" w:color="auto"/>
                                          </w:divBdr>
                                        </w:div>
                                      </w:divsChild>
                                    </w:div>
                                    <w:div w:id="374276727">
                                      <w:marLeft w:val="-375"/>
                                      <w:marRight w:val="-375"/>
                                      <w:marTop w:val="0"/>
                                      <w:marBottom w:val="0"/>
                                      <w:divBdr>
                                        <w:top w:val="single" w:sz="6" w:space="18" w:color="E5E5E5"/>
                                        <w:left w:val="none" w:sz="0" w:space="0" w:color="auto"/>
                                        <w:bottom w:val="none" w:sz="0" w:space="0" w:color="auto"/>
                                        <w:right w:val="none" w:sz="0" w:space="0" w:color="auto"/>
                                      </w:divBdr>
                                      <w:divsChild>
                                        <w:div w:id="502168341">
                                          <w:marLeft w:val="0"/>
                                          <w:marRight w:val="0"/>
                                          <w:marTop w:val="0"/>
                                          <w:marBottom w:val="0"/>
                                          <w:divBdr>
                                            <w:top w:val="none" w:sz="0" w:space="0" w:color="auto"/>
                                            <w:left w:val="none" w:sz="0" w:space="0" w:color="auto"/>
                                            <w:bottom w:val="none" w:sz="0" w:space="0" w:color="auto"/>
                                            <w:right w:val="none" w:sz="0" w:space="0" w:color="auto"/>
                                          </w:divBdr>
                                          <w:divsChild>
                                            <w:div w:id="1589919993">
                                              <w:marLeft w:val="0"/>
                                              <w:marRight w:val="0"/>
                                              <w:marTop w:val="0"/>
                                              <w:marBottom w:val="0"/>
                                              <w:divBdr>
                                                <w:top w:val="none" w:sz="0" w:space="0" w:color="auto"/>
                                                <w:left w:val="none" w:sz="0" w:space="0" w:color="auto"/>
                                                <w:bottom w:val="none" w:sz="0" w:space="0" w:color="auto"/>
                                                <w:right w:val="none" w:sz="0" w:space="0" w:color="auto"/>
                                              </w:divBdr>
                                              <w:divsChild>
                                                <w:div w:id="2044936750">
                                                  <w:marLeft w:val="120"/>
                                                  <w:marRight w:val="120"/>
                                                  <w:marTop w:val="120"/>
                                                  <w:marBottom w:val="120"/>
                                                  <w:divBdr>
                                                    <w:top w:val="single" w:sz="6" w:space="6" w:color="CCCCCC"/>
                                                    <w:left w:val="single" w:sz="6" w:space="6" w:color="CCCCCC"/>
                                                    <w:bottom w:val="single" w:sz="6" w:space="6" w:color="CCCCCC"/>
                                                    <w:right w:val="single" w:sz="6" w:space="6" w:color="CCCCCC"/>
                                                  </w:divBdr>
                                                </w:div>
                                                <w:div w:id="1996109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164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5532372">
      <w:bodyDiv w:val="1"/>
      <w:marLeft w:val="0"/>
      <w:marRight w:val="0"/>
      <w:marTop w:val="0"/>
      <w:marBottom w:val="0"/>
      <w:divBdr>
        <w:top w:val="none" w:sz="0" w:space="0" w:color="auto"/>
        <w:left w:val="none" w:sz="0" w:space="0" w:color="auto"/>
        <w:bottom w:val="none" w:sz="0" w:space="0" w:color="auto"/>
        <w:right w:val="none" w:sz="0" w:space="0" w:color="auto"/>
      </w:divBdr>
      <w:divsChild>
        <w:div w:id="1021055868">
          <w:marLeft w:val="0"/>
          <w:marRight w:val="0"/>
          <w:marTop w:val="0"/>
          <w:marBottom w:val="0"/>
          <w:divBdr>
            <w:top w:val="none" w:sz="0" w:space="0" w:color="auto"/>
            <w:left w:val="none" w:sz="0" w:space="0" w:color="auto"/>
            <w:bottom w:val="none" w:sz="0" w:space="0" w:color="auto"/>
            <w:right w:val="none" w:sz="0" w:space="0" w:color="auto"/>
          </w:divBdr>
          <w:divsChild>
            <w:div w:id="1492597422">
              <w:marLeft w:val="-3150"/>
              <w:marRight w:val="0"/>
              <w:marTop w:val="0"/>
              <w:marBottom w:val="0"/>
              <w:divBdr>
                <w:top w:val="none" w:sz="0" w:space="0" w:color="auto"/>
                <w:left w:val="none" w:sz="0" w:space="0" w:color="auto"/>
                <w:bottom w:val="none" w:sz="0" w:space="0" w:color="auto"/>
                <w:right w:val="none" w:sz="0" w:space="0" w:color="auto"/>
              </w:divBdr>
              <w:divsChild>
                <w:div w:id="219562798">
                  <w:marLeft w:val="3150"/>
                  <w:marRight w:val="0"/>
                  <w:marTop w:val="0"/>
                  <w:marBottom w:val="225"/>
                  <w:divBdr>
                    <w:top w:val="single" w:sz="6" w:space="4" w:color="CCCCCC"/>
                    <w:left w:val="single" w:sz="6" w:space="11" w:color="CCCCCC"/>
                    <w:bottom w:val="single" w:sz="6" w:space="11" w:color="CCCCCC"/>
                    <w:right w:val="none" w:sz="0" w:space="0" w:color="auto"/>
                  </w:divBdr>
                  <w:divsChild>
                    <w:div w:id="156924994">
                      <w:marLeft w:val="0"/>
                      <w:marRight w:val="0"/>
                      <w:marTop w:val="0"/>
                      <w:marBottom w:val="0"/>
                      <w:divBdr>
                        <w:top w:val="none" w:sz="0" w:space="0" w:color="auto"/>
                        <w:left w:val="none" w:sz="0" w:space="0" w:color="auto"/>
                        <w:bottom w:val="none" w:sz="0" w:space="0" w:color="auto"/>
                        <w:right w:val="none" w:sz="0" w:space="0" w:color="auto"/>
                      </w:divBdr>
                      <w:divsChild>
                        <w:div w:id="398946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53049971">
      <w:bodyDiv w:val="1"/>
      <w:marLeft w:val="150"/>
      <w:marRight w:val="0"/>
      <w:marTop w:val="150"/>
      <w:marBottom w:val="0"/>
      <w:divBdr>
        <w:top w:val="none" w:sz="0" w:space="0" w:color="auto"/>
        <w:left w:val="none" w:sz="0" w:space="0" w:color="auto"/>
        <w:bottom w:val="none" w:sz="0" w:space="0" w:color="auto"/>
        <w:right w:val="none" w:sz="0" w:space="0" w:color="auto"/>
      </w:divBdr>
    </w:div>
    <w:div w:id="261913400">
      <w:bodyDiv w:val="1"/>
      <w:marLeft w:val="0"/>
      <w:marRight w:val="0"/>
      <w:marTop w:val="0"/>
      <w:marBottom w:val="0"/>
      <w:divBdr>
        <w:top w:val="none" w:sz="0" w:space="0" w:color="auto"/>
        <w:left w:val="none" w:sz="0" w:space="0" w:color="auto"/>
        <w:bottom w:val="none" w:sz="0" w:space="0" w:color="auto"/>
        <w:right w:val="none" w:sz="0" w:space="0" w:color="auto"/>
      </w:divBdr>
      <w:divsChild>
        <w:div w:id="507794358">
          <w:marLeft w:val="0"/>
          <w:marRight w:val="0"/>
          <w:marTop w:val="0"/>
          <w:marBottom w:val="0"/>
          <w:divBdr>
            <w:top w:val="none" w:sz="0" w:space="0" w:color="auto"/>
            <w:left w:val="none" w:sz="0" w:space="0" w:color="auto"/>
            <w:bottom w:val="none" w:sz="0" w:space="0" w:color="auto"/>
            <w:right w:val="none" w:sz="0" w:space="0" w:color="auto"/>
          </w:divBdr>
          <w:divsChild>
            <w:div w:id="2038505989">
              <w:marLeft w:val="-3150"/>
              <w:marRight w:val="0"/>
              <w:marTop w:val="0"/>
              <w:marBottom w:val="0"/>
              <w:divBdr>
                <w:top w:val="none" w:sz="0" w:space="0" w:color="auto"/>
                <w:left w:val="none" w:sz="0" w:space="0" w:color="auto"/>
                <w:bottom w:val="none" w:sz="0" w:space="0" w:color="auto"/>
                <w:right w:val="none" w:sz="0" w:space="0" w:color="auto"/>
              </w:divBdr>
              <w:divsChild>
                <w:div w:id="873929539">
                  <w:marLeft w:val="3150"/>
                  <w:marRight w:val="0"/>
                  <w:marTop w:val="0"/>
                  <w:marBottom w:val="225"/>
                  <w:divBdr>
                    <w:top w:val="single" w:sz="6" w:space="4" w:color="CCCCCC"/>
                    <w:left w:val="single" w:sz="6" w:space="11" w:color="CCCCCC"/>
                    <w:bottom w:val="single" w:sz="6" w:space="11" w:color="CCCCCC"/>
                    <w:right w:val="none" w:sz="0" w:space="0" w:color="auto"/>
                  </w:divBdr>
                  <w:divsChild>
                    <w:div w:id="455371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3551635">
      <w:bodyDiv w:val="1"/>
      <w:marLeft w:val="150"/>
      <w:marRight w:val="0"/>
      <w:marTop w:val="150"/>
      <w:marBottom w:val="0"/>
      <w:divBdr>
        <w:top w:val="none" w:sz="0" w:space="0" w:color="auto"/>
        <w:left w:val="none" w:sz="0" w:space="0" w:color="auto"/>
        <w:bottom w:val="none" w:sz="0" w:space="0" w:color="auto"/>
        <w:right w:val="none" w:sz="0" w:space="0" w:color="auto"/>
      </w:divBdr>
    </w:div>
    <w:div w:id="357588139">
      <w:bodyDiv w:val="1"/>
      <w:marLeft w:val="0"/>
      <w:marRight w:val="0"/>
      <w:marTop w:val="0"/>
      <w:marBottom w:val="15"/>
      <w:divBdr>
        <w:top w:val="none" w:sz="0" w:space="0" w:color="auto"/>
        <w:left w:val="none" w:sz="0" w:space="0" w:color="auto"/>
        <w:bottom w:val="none" w:sz="0" w:space="0" w:color="auto"/>
        <w:right w:val="none" w:sz="0" w:space="0" w:color="auto"/>
      </w:divBdr>
      <w:divsChild>
        <w:div w:id="2106607371">
          <w:marLeft w:val="0"/>
          <w:marRight w:val="0"/>
          <w:marTop w:val="0"/>
          <w:marBottom w:val="0"/>
          <w:divBdr>
            <w:top w:val="none" w:sz="0" w:space="0" w:color="auto"/>
            <w:left w:val="none" w:sz="0" w:space="0" w:color="auto"/>
            <w:bottom w:val="none" w:sz="0" w:space="0" w:color="auto"/>
            <w:right w:val="none" w:sz="0" w:space="0" w:color="auto"/>
          </w:divBdr>
          <w:divsChild>
            <w:div w:id="870144076">
              <w:marLeft w:val="0"/>
              <w:marRight w:val="0"/>
              <w:marTop w:val="0"/>
              <w:marBottom w:val="0"/>
              <w:divBdr>
                <w:top w:val="none" w:sz="0" w:space="0" w:color="auto"/>
                <w:left w:val="none" w:sz="0" w:space="0" w:color="auto"/>
                <w:bottom w:val="none" w:sz="0" w:space="0" w:color="auto"/>
                <w:right w:val="none" w:sz="0" w:space="0" w:color="auto"/>
              </w:divBdr>
              <w:divsChild>
                <w:div w:id="1511522565">
                  <w:marLeft w:val="0"/>
                  <w:marRight w:val="0"/>
                  <w:marTop w:val="0"/>
                  <w:marBottom w:val="0"/>
                  <w:divBdr>
                    <w:top w:val="none" w:sz="0" w:space="0" w:color="auto"/>
                    <w:left w:val="none" w:sz="0" w:space="0" w:color="auto"/>
                    <w:bottom w:val="none" w:sz="0" w:space="0" w:color="auto"/>
                    <w:right w:val="none" w:sz="0" w:space="0" w:color="auto"/>
                  </w:divBdr>
                  <w:divsChild>
                    <w:div w:id="2087915333">
                      <w:marLeft w:val="0"/>
                      <w:marRight w:val="0"/>
                      <w:marTop w:val="0"/>
                      <w:marBottom w:val="0"/>
                      <w:divBdr>
                        <w:top w:val="none" w:sz="0" w:space="0" w:color="auto"/>
                        <w:left w:val="none" w:sz="0" w:space="0" w:color="auto"/>
                        <w:bottom w:val="none" w:sz="0" w:space="0" w:color="auto"/>
                        <w:right w:val="none" w:sz="0" w:space="0" w:color="auto"/>
                      </w:divBdr>
                      <w:divsChild>
                        <w:div w:id="1318144519">
                          <w:marLeft w:val="0"/>
                          <w:marRight w:val="0"/>
                          <w:marTop w:val="0"/>
                          <w:marBottom w:val="0"/>
                          <w:divBdr>
                            <w:top w:val="none" w:sz="0" w:space="0" w:color="auto"/>
                            <w:left w:val="none" w:sz="0" w:space="0" w:color="auto"/>
                            <w:bottom w:val="none" w:sz="0" w:space="0" w:color="auto"/>
                            <w:right w:val="none" w:sz="0" w:space="0" w:color="auto"/>
                          </w:divBdr>
                          <w:divsChild>
                            <w:div w:id="1187864805">
                              <w:marLeft w:val="150"/>
                              <w:marRight w:val="150"/>
                              <w:marTop w:val="0"/>
                              <w:marBottom w:val="0"/>
                              <w:divBdr>
                                <w:top w:val="none" w:sz="0" w:space="0" w:color="auto"/>
                                <w:left w:val="none" w:sz="0" w:space="0" w:color="auto"/>
                                <w:bottom w:val="none" w:sz="0" w:space="0" w:color="auto"/>
                                <w:right w:val="none" w:sz="0" w:space="0" w:color="auto"/>
                              </w:divBdr>
                              <w:divsChild>
                                <w:div w:id="1577745018">
                                  <w:marLeft w:val="0"/>
                                  <w:marRight w:val="0"/>
                                  <w:marTop w:val="0"/>
                                  <w:marBottom w:val="150"/>
                                  <w:divBdr>
                                    <w:top w:val="none" w:sz="0" w:space="0" w:color="auto"/>
                                    <w:left w:val="none" w:sz="0" w:space="0" w:color="auto"/>
                                    <w:bottom w:val="none" w:sz="0" w:space="0" w:color="auto"/>
                                    <w:right w:val="none" w:sz="0" w:space="0" w:color="auto"/>
                                  </w:divBdr>
                                  <w:divsChild>
                                    <w:div w:id="1375273730">
                                      <w:marLeft w:val="0"/>
                                      <w:marRight w:val="0"/>
                                      <w:marTop w:val="0"/>
                                      <w:marBottom w:val="0"/>
                                      <w:divBdr>
                                        <w:top w:val="none" w:sz="0" w:space="0" w:color="auto"/>
                                        <w:left w:val="none" w:sz="0" w:space="0" w:color="auto"/>
                                        <w:bottom w:val="none" w:sz="0" w:space="0" w:color="auto"/>
                                        <w:right w:val="none" w:sz="0" w:space="0" w:color="auto"/>
                                      </w:divBdr>
                                      <w:divsChild>
                                        <w:div w:id="1706831991">
                                          <w:marLeft w:val="0"/>
                                          <w:marRight w:val="0"/>
                                          <w:marTop w:val="0"/>
                                          <w:marBottom w:val="0"/>
                                          <w:divBdr>
                                            <w:top w:val="none" w:sz="0" w:space="0" w:color="auto"/>
                                            <w:left w:val="none" w:sz="0" w:space="0" w:color="auto"/>
                                            <w:bottom w:val="none" w:sz="0" w:space="0" w:color="auto"/>
                                            <w:right w:val="none" w:sz="0" w:space="0" w:color="auto"/>
                                          </w:divBdr>
                                          <w:divsChild>
                                            <w:div w:id="1613048400">
                                              <w:marLeft w:val="0"/>
                                              <w:marRight w:val="0"/>
                                              <w:marTop w:val="0"/>
                                              <w:marBottom w:val="0"/>
                                              <w:divBdr>
                                                <w:top w:val="none" w:sz="0" w:space="0" w:color="auto"/>
                                                <w:left w:val="none" w:sz="0" w:space="0" w:color="auto"/>
                                                <w:bottom w:val="none" w:sz="0" w:space="0" w:color="auto"/>
                                                <w:right w:val="none" w:sz="0" w:space="0" w:color="auto"/>
                                              </w:divBdr>
                                              <w:divsChild>
                                                <w:div w:id="1291747132">
                                                  <w:marLeft w:val="0"/>
                                                  <w:marRight w:val="0"/>
                                                  <w:marTop w:val="0"/>
                                                  <w:marBottom w:val="525"/>
                                                  <w:divBdr>
                                                    <w:top w:val="none" w:sz="0" w:space="0" w:color="auto"/>
                                                    <w:left w:val="none" w:sz="0" w:space="0" w:color="auto"/>
                                                    <w:bottom w:val="none" w:sz="0" w:space="0" w:color="auto"/>
                                                    <w:right w:val="none" w:sz="0" w:space="0" w:color="auto"/>
                                                  </w:divBdr>
                                                  <w:divsChild>
                                                    <w:div w:id="1911693072">
                                                      <w:marLeft w:val="0"/>
                                                      <w:marRight w:val="0"/>
                                                      <w:marTop w:val="0"/>
                                                      <w:marBottom w:val="0"/>
                                                      <w:divBdr>
                                                        <w:top w:val="none" w:sz="0" w:space="0" w:color="auto"/>
                                                        <w:left w:val="none" w:sz="0" w:space="0" w:color="auto"/>
                                                        <w:bottom w:val="none" w:sz="0" w:space="0" w:color="auto"/>
                                                        <w:right w:val="none" w:sz="0" w:space="0" w:color="auto"/>
                                                      </w:divBdr>
                                                      <w:divsChild>
                                                        <w:div w:id="356541069">
                                                          <w:marLeft w:val="0"/>
                                                          <w:marRight w:val="0"/>
                                                          <w:marTop w:val="0"/>
                                                          <w:marBottom w:val="0"/>
                                                          <w:divBdr>
                                                            <w:top w:val="none" w:sz="0" w:space="0" w:color="auto"/>
                                                            <w:left w:val="none" w:sz="0" w:space="0" w:color="auto"/>
                                                            <w:bottom w:val="none" w:sz="0" w:space="0" w:color="auto"/>
                                                            <w:right w:val="none" w:sz="0" w:space="0" w:color="auto"/>
                                                          </w:divBdr>
                                                          <w:divsChild>
                                                            <w:div w:id="1917939960">
                                                              <w:marLeft w:val="0"/>
                                                              <w:marRight w:val="0"/>
                                                              <w:marTop w:val="0"/>
                                                              <w:marBottom w:val="0"/>
                                                              <w:divBdr>
                                                                <w:top w:val="none" w:sz="0" w:space="0" w:color="auto"/>
                                                                <w:left w:val="none" w:sz="0" w:space="0" w:color="auto"/>
                                                                <w:bottom w:val="none" w:sz="0" w:space="0" w:color="auto"/>
                                                                <w:right w:val="none" w:sz="0" w:space="0" w:color="auto"/>
                                                              </w:divBdr>
                                                              <w:divsChild>
                                                                <w:div w:id="2099397484">
                                                                  <w:marLeft w:val="15"/>
                                                                  <w:marRight w:val="15"/>
                                                                  <w:marTop w:val="75"/>
                                                                  <w:marBottom w:val="75"/>
                                                                  <w:divBdr>
                                                                    <w:top w:val="none" w:sz="0" w:space="0" w:color="auto"/>
                                                                    <w:left w:val="none" w:sz="0" w:space="0" w:color="auto"/>
                                                                    <w:bottom w:val="none" w:sz="0" w:space="0" w:color="auto"/>
                                                                    <w:right w:val="none" w:sz="0" w:space="0" w:color="auto"/>
                                                                  </w:divBdr>
                                                                  <w:divsChild>
                                                                    <w:div w:id="1902668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364791952">
      <w:bodyDiv w:val="1"/>
      <w:marLeft w:val="0"/>
      <w:marRight w:val="0"/>
      <w:marTop w:val="0"/>
      <w:marBottom w:val="0"/>
      <w:divBdr>
        <w:top w:val="none" w:sz="0" w:space="0" w:color="auto"/>
        <w:left w:val="none" w:sz="0" w:space="0" w:color="auto"/>
        <w:bottom w:val="none" w:sz="0" w:space="0" w:color="auto"/>
        <w:right w:val="none" w:sz="0" w:space="0" w:color="auto"/>
      </w:divBdr>
      <w:divsChild>
        <w:div w:id="639190745">
          <w:marLeft w:val="0"/>
          <w:marRight w:val="0"/>
          <w:marTop w:val="0"/>
          <w:marBottom w:val="0"/>
          <w:divBdr>
            <w:top w:val="none" w:sz="0" w:space="0" w:color="auto"/>
            <w:left w:val="none" w:sz="0" w:space="0" w:color="auto"/>
            <w:bottom w:val="none" w:sz="0" w:space="0" w:color="auto"/>
            <w:right w:val="none" w:sz="0" w:space="0" w:color="auto"/>
          </w:divBdr>
          <w:divsChild>
            <w:div w:id="1360281609">
              <w:marLeft w:val="0"/>
              <w:marRight w:val="0"/>
              <w:marTop w:val="0"/>
              <w:marBottom w:val="0"/>
              <w:divBdr>
                <w:top w:val="none" w:sz="0" w:space="0" w:color="auto"/>
                <w:left w:val="none" w:sz="0" w:space="0" w:color="auto"/>
                <w:bottom w:val="none" w:sz="0" w:space="0" w:color="auto"/>
                <w:right w:val="none" w:sz="0" w:space="0" w:color="auto"/>
              </w:divBdr>
              <w:divsChild>
                <w:div w:id="1234465071">
                  <w:marLeft w:val="0"/>
                  <w:marRight w:val="0"/>
                  <w:marTop w:val="0"/>
                  <w:marBottom w:val="0"/>
                  <w:divBdr>
                    <w:top w:val="none" w:sz="0" w:space="0" w:color="auto"/>
                    <w:left w:val="none" w:sz="0" w:space="0" w:color="auto"/>
                    <w:bottom w:val="none" w:sz="0" w:space="0" w:color="auto"/>
                    <w:right w:val="none" w:sz="0" w:space="0" w:color="auto"/>
                  </w:divBdr>
                  <w:divsChild>
                    <w:div w:id="129324557">
                      <w:marLeft w:val="0"/>
                      <w:marRight w:val="0"/>
                      <w:marTop w:val="0"/>
                      <w:marBottom w:val="0"/>
                      <w:divBdr>
                        <w:top w:val="none" w:sz="0" w:space="0" w:color="auto"/>
                        <w:left w:val="none" w:sz="0" w:space="0" w:color="auto"/>
                        <w:bottom w:val="none" w:sz="0" w:space="0" w:color="auto"/>
                        <w:right w:val="none" w:sz="0" w:space="0" w:color="auto"/>
                      </w:divBdr>
                      <w:divsChild>
                        <w:div w:id="1132212911">
                          <w:marLeft w:val="0"/>
                          <w:marRight w:val="0"/>
                          <w:marTop w:val="0"/>
                          <w:marBottom w:val="0"/>
                          <w:divBdr>
                            <w:top w:val="none" w:sz="0" w:space="0" w:color="auto"/>
                            <w:left w:val="none" w:sz="0" w:space="0" w:color="auto"/>
                            <w:bottom w:val="none" w:sz="0" w:space="0" w:color="auto"/>
                            <w:right w:val="none" w:sz="0" w:space="0" w:color="auto"/>
                          </w:divBdr>
                          <w:divsChild>
                            <w:div w:id="307318684">
                              <w:marLeft w:val="0"/>
                              <w:marRight w:val="0"/>
                              <w:marTop w:val="0"/>
                              <w:marBottom w:val="0"/>
                              <w:divBdr>
                                <w:top w:val="none" w:sz="0" w:space="0" w:color="auto"/>
                                <w:left w:val="none" w:sz="0" w:space="0" w:color="auto"/>
                                <w:bottom w:val="none" w:sz="0" w:space="0" w:color="auto"/>
                                <w:right w:val="none" w:sz="0" w:space="0" w:color="auto"/>
                              </w:divBdr>
                              <w:divsChild>
                                <w:div w:id="543181207">
                                  <w:marLeft w:val="-390"/>
                                  <w:marRight w:val="-390"/>
                                  <w:marTop w:val="0"/>
                                  <w:marBottom w:val="360"/>
                                  <w:divBdr>
                                    <w:top w:val="none" w:sz="0" w:space="0" w:color="auto"/>
                                    <w:left w:val="none" w:sz="0" w:space="0" w:color="auto"/>
                                    <w:bottom w:val="single" w:sz="6" w:space="18" w:color="E5E5E5"/>
                                    <w:right w:val="none" w:sz="0" w:space="0" w:color="auto"/>
                                  </w:divBdr>
                                  <w:divsChild>
                                    <w:div w:id="360477088">
                                      <w:marLeft w:val="0"/>
                                      <w:marRight w:val="0"/>
                                      <w:marTop w:val="0"/>
                                      <w:marBottom w:val="0"/>
                                      <w:divBdr>
                                        <w:top w:val="none" w:sz="0" w:space="0" w:color="auto"/>
                                        <w:left w:val="none" w:sz="0" w:space="0" w:color="auto"/>
                                        <w:bottom w:val="none" w:sz="0" w:space="0" w:color="auto"/>
                                        <w:right w:val="none" w:sz="0" w:space="0" w:color="auto"/>
                                      </w:divBdr>
                                    </w:div>
                                    <w:div w:id="2103406391">
                                      <w:marLeft w:val="0"/>
                                      <w:marRight w:val="0"/>
                                      <w:marTop w:val="144"/>
                                      <w:marBottom w:val="144"/>
                                      <w:divBdr>
                                        <w:top w:val="none" w:sz="0" w:space="0" w:color="auto"/>
                                        <w:left w:val="none" w:sz="0" w:space="0" w:color="auto"/>
                                        <w:bottom w:val="none" w:sz="0" w:space="0" w:color="auto"/>
                                        <w:right w:val="none" w:sz="0" w:space="0" w:color="auto"/>
                                      </w:divBdr>
                                      <w:divsChild>
                                        <w:div w:id="677971041">
                                          <w:marLeft w:val="120"/>
                                          <w:marRight w:val="120"/>
                                          <w:marTop w:val="120"/>
                                          <w:marBottom w:val="120"/>
                                          <w:divBdr>
                                            <w:top w:val="single" w:sz="6" w:space="6" w:color="CCCCCC"/>
                                            <w:left w:val="single" w:sz="6" w:space="6" w:color="CCCCCC"/>
                                            <w:bottom w:val="single" w:sz="6" w:space="6" w:color="CCCCCC"/>
                                            <w:right w:val="single" w:sz="6" w:space="6" w:color="CCCCCC"/>
                                          </w:divBdr>
                                        </w:div>
                                        <w:div w:id="327949472">
                                          <w:marLeft w:val="120"/>
                                          <w:marRight w:val="120"/>
                                          <w:marTop w:val="120"/>
                                          <w:marBottom w:val="120"/>
                                          <w:divBdr>
                                            <w:top w:val="single" w:sz="6" w:space="6" w:color="CCCCCC"/>
                                            <w:left w:val="single" w:sz="6" w:space="6" w:color="CCCCCC"/>
                                            <w:bottom w:val="single" w:sz="6" w:space="6" w:color="CCCCCC"/>
                                            <w:right w:val="single" w:sz="6" w:space="6" w:color="CCCCCC"/>
                                          </w:divBdr>
                                        </w:div>
                                        <w:div w:id="1041515186">
                                          <w:marLeft w:val="0"/>
                                          <w:marRight w:val="0"/>
                                          <w:marTop w:val="0"/>
                                          <w:marBottom w:val="0"/>
                                          <w:divBdr>
                                            <w:top w:val="none" w:sz="0" w:space="0" w:color="auto"/>
                                            <w:left w:val="none" w:sz="0" w:space="0" w:color="auto"/>
                                            <w:bottom w:val="none" w:sz="0" w:space="0" w:color="auto"/>
                                            <w:right w:val="none" w:sz="0" w:space="0" w:color="auto"/>
                                          </w:divBdr>
                                        </w:div>
                                        <w:div w:id="1041629647">
                                          <w:marLeft w:val="0"/>
                                          <w:marRight w:val="0"/>
                                          <w:marTop w:val="0"/>
                                          <w:marBottom w:val="0"/>
                                          <w:divBdr>
                                            <w:top w:val="none" w:sz="0" w:space="0" w:color="auto"/>
                                            <w:left w:val="none" w:sz="0" w:space="0" w:color="auto"/>
                                            <w:bottom w:val="none" w:sz="0" w:space="0" w:color="auto"/>
                                            <w:right w:val="none" w:sz="0" w:space="0" w:color="auto"/>
                                          </w:divBdr>
                                        </w:div>
                                      </w:divsChild>
                                    </w:div>
                                    <w:div w:id="109204256">
                                      <w:marLeft w:val="0"/>
                                      <w:marRight w:val="0"/>
                                      <w:marTop w:val="0"/>
                                      <w:marBottom w:val="0"/>
                                      <w:divBdr>
                                        <w:top w:val="none" w:sz="0" w:space="0" w:color="auto"/>
                                        <w:left w:val="none" w:sz="0" w:space="0" w:color="auto"/>
                                        <w:bottom w:val="none" w:sz="0" w:space="0" w:color="auto"/>
                                        <w:right w:val="none" w:sz="0" w:space="0" w:color="auto"/>
                                      </w:divBdr>
                                      <w:divsChild>
                                        <w:div w:id="181165512">
                                          <w:marLeft w:val="0"/>
                                          <w:marRight w:val="0"/>
                                          <w:marTop w:val="0"/>
                                          <w:marBottom w:val="0"/>
                                          <w:divBdr>
                                            <w:top w:val="none" w:sz="0" w:space="0" w:color="auto"/>
                                            <w:left w:val="none" w:sz="0" w:space="0" w:color="auto"/>
                                            <w:bottom w:val="none" w:sz="0" w:space="0" w:color="auto"/>
                                            <w:right w:val="none" w:sz="0" w:space="0" w:color="auto"/>
                                          </w:divBdr>
                                          <w:divsChild>
                                            <w:div w:id="247660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6628088">
                                  <w:marLeft w:val="-375"/>
                                  <w:marRight w:val="-375"/>
                                  <w:marTop w:val="0"/>
                                  <w:marBottom w:val="0"/>
                                  <w:divBdr>
                                    <w:top w:val="none" w:sz="0" w:space="0" w:color="auto"/>
                                    <w:left w:val="none" w:sz="0" w:space="0" w:color="auto"/>
                                    <w:bottom w:val="single" w:sz="6" w:space="0" w:color="E5E5E5"/>
                                    <w:right w:val="none" w:sz="0" w:space="0" w:color="auto"/>
                                  </w:divBdr>
                                  <w:divsChild>
                                    <w:div w:id="297994215">
                                      <w:marLeft w:val="-375"/>
                                      <w:marRight w:val="-375"/>
                                      <w:marTop w:val="0"/>
                                      <w:marBottom w:val="0"/>
                                      <w:divBdr>
                                        <w:top w:val="single" w:sz="6" w:space="18" w:color="E5E5E5"/>
                                        <w:left w:val="none" w:sz="0" w:space="0" w:color="auto"/>
                                        <w:bottom w:val="none" w:sz="0" w:space="0" w:color="auto"/>
                                        <w:right w:val="none" w:sz="0" w:space="0" w:color="auto"/>
                                      </w:divBdr>
                                      <w:divsChild>
                                        <w:div w:id="896010104">
                                          <w:marLeft w:val="0"/>
                                          <w:marRight w:val="0"/>
                                          <w:marTop w:val="0"/>
                                          <w:marBottom w:val="0"/>
                                          <w:divBdr>
                                            <w:top w:val="none" w:sz="0" w:space="0" w:color="auto"/>
                                            <w:left w:val="none" w:sz="0" w:space="0" w:color="auto"/>
                                            <w:bottom w:val="none" w:sz="0" w:space="0" w:color="auto"/>
                                            <w:right w:val="none" w:sz="0" w:space="0" w:color="auto"/>
                                          </w:divBdr>
                                          <w:divsChild>
                                            <w:div w:id="1555921633">
                                              <w:marLeft w:val="0"/>
                                              <w:marRight w:val="0"/>
                                              <w:marTop w:val="0"/>
                                              <w:marBottom w:val="0"/>
                                              <w:divBdr>
                                                <w:top w:val="none" w:sz="0" w:space="0" w:color="auto"/>
                                                <w:left w:val="none" w:sz="0" w:space="0" w:color="auto"/>
                                                <w:bottom w:val="none" w:sz="0" w:space="0" w:color="auto"/>
                                                <w:right w:val="none" w:sz="0" w:space="0" w:color="auto"/>
                                              </w:divBdr>
                                              <w:divsChild>
                                                <w:div w:id="1287590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6310876">
                                          <w:marLeft w:val="0"/>
                                          <w:marRight w:val="0"/>
                                          <w:marTop w:val="0"/>
                                          <w:marBottom w:val="0"/>
                                          <w:divBdr>
                                            <w:top w:val="none" w:sz="0" w:space="0" w:color="auto"/>
                                            <w:left w:val="none" w:sz="0" w:space="0" w:color="auto"/>
                                            <w:bottom w:val="none" w:sz="0" w:space="0" w:color="auto"/>
                                            <w:right w:val="none" w:sz="0" w:space="0" w:color="auto"/>
                                          </w:divBdr>
                                        </w:div>
                                        <w:div w:id="204827743">
                                          <w:marLeft w:val="0"/>
                                          <w:marRight w:val="0"/>
                                          <w:marTop w:val="0"/>
                                          <w:marBottom w:val="0"/>
                                          <w:divBdr>
                                            <w:top w:val="none" w:sz="0" w:space="0" w:color="auto"/>
                                            <w:left w:val="none" w:sz="0" w:space="0" w:color="auto"/>
                                            <w:bottom w:val="none" w:sz="0" w:space="0" w:color="auto"/>
                                            <w:right w:val="none" w:sz="0" w:space="0" w:color="auto"/>
                                          </w:divBdr>
                                        </w:div>
                                      </w:divsChild>
                                    </w:div>
                                    <w:div w:id="945235893">
                                      <w:marLeft w:val="-375"/>
                                      <w:marRight w:val="-375"/>
                                      <w:marTop w:val="0"/>
                                      <w:marBottom w:val="0"/>
                                      <w:divBdr>
                                        <w:top w:val="single" w:sz="6" w:space="18" w:color="E5E5E5"/>
                                        <w:left w:val="none" w:sz="0" w:space="0" w:color="auto"/>
                                        <w:bottom w:val="none" w:sz="0" w:space="0" w:color="auto"/>
                                        <w:right w:val="none" w:sz="0" w:space="0" w:color="auto"/>
                                      </w:divBdr>
                                      <w:divsChild>
                                        <w:div w:id="1175921014">
                                          <w:marLeft w:val="0"/>
                                          <w:marRight w:val="0"/>
                                          <w:marTop w:val="0"/>
                                          <w:marBottom w:val="0"/>
                                          <w:divBdr>
                                            <w:top w:val="none" w:sz="0" w:space="0" w:color="auto"/>
                                            <w:left w:val="none" w:sz="0" w:space="0" w:color="auto"/>
                                            <w:bottom w:val="none" w:sz="0" w:space="0" w:color="auto"/>
                                            <w:right w:val="none" w:sz="0" w:space="0" w:color="auto"/>
                                          </w:divBdr>
                                          <w:divsChild>
                                            <w:div w:id="1047797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48284793">
      <w:bodyDiv w:val="1"/>
      <w:marLeft w:val="150"/>
      <w:marRight w:val="0"/>
      <w:marTop w:val="150"/>
      <w:marBottom w:val="0"/>
      <w:divBdr>
        <w:top w:val="none" w:sz="0" w:space="0" w:color="auto"/>
        <w:left w:val="none" w:sz="0" w:space="0" w:color="auto"/>
        <w:bottom w:val="none" w:sz="0" w:space="0" w:color="auto"/>
        <w:right w:val="none" w:sz="0" w:space="0" w:color="auto"/>
      </w:divBdr>
    </w:div>
    <w:div w:id="468548113">
      <w:bodyDiv w:val="1"/>
      <w:marLeft w:val="0"/>
      <w:marRight w:val="0"/>
      <w:marTop w:val="0"/>
      <w:marBottom w:val="0"/>
      <w:divBdr>
        <w:top w:val="none" w:sz="0" w:space="0" w:color="auto"/>
        <w:left w:val="none" w:sz="0" w:space="0" w:color="auto"/>
        <w:bottom w:val="none" w:sz="0" w:space="0" w:color="auto"/>
        <w:right w:val="none" w:sz="0" w:space="0" w:color="auto"/>
      </w:divBdr>
    </w:div>
    <w:div w:id="487789375">
      <w:bodyDiv w:val="1"/>
      <w:marLeft w:val="0"/>
      <w:marRight w:val="0"/>
      <w:marTop w:val="0"/>
      <w:marBottom w:val="15"/>
      <w:divBdr>
        <w:top w:val="none" w:sz="0" w:space="0" w:color="auto"/>
        <w:left w:val="none" w:sz="0" w:space="0" w:color="auto"/>
        <w:bottom w:val="none" w:sz="0" w:space="0" w:color="auto"/>
        <w:right w:val="none" w:sz="0" w:space="0" w:color="auto"/>
      </w:divBdr>
      <w:divsChild>
        <w:div w:id="676615238">
          <w:marLeft w:val="0"/>
          <w:marRight w:val="0"/>
          <w:marTop w:val="0"/>
          <w:marBottom w:val="0"/>
          <w:divBdr>
            <w:top w:val="none" w:sz="0" w:space="0" w:color="auto"/>
            <w:left w:val="none" w:sz="0" w:space="0" w:color="auto"/>
            <w:bottom w:val="none" w:sz="0" w:space="0" w:color="auto"/>
            <w:right w:val="none" w:sz="0" w:space="0" w:color="auto"/>
          </w:divBdr>
          <w:divsChild>
            <w:div w:id="1887062642">
              <w:marLeft w:val="0"/>
              <w:marRight w:val="0"/>
              <w:marTop w:val="0"/>
              <w:marBottom w:val="0"/>
              <w:divBdr>
                <w:top w:val="none" w:sz="0" w:space="0" w:color="auto"/>
                <w:left w:val="none" w:sz="0" w:space="0" w:color="auto"/>
                <w:bottom w:val="none" w:sz="0" w:space="0" w:color="auto"/>
                <w:right w:val="none" w:sz="0" w:space="0" w:color="auto"/>
              </w:divBdr>
              <w:divsChild>
                <w:div w:id="2117558658">
                  <w:marLeft w:val="0"/>
                  <w:marRight w:val="0"/>
                  <w:marTop w:val="0"/>
                  <w:marBottom w:val="0"/>
                  <w:divBdr>
                    <w:top w:val="none" w:sz="0" w:space="0" w:color="auto"/>
                    <w:left w:val="none" w:sz="0" w:space="0" w:color="auto"/>
                    <w:bottom w:val="none" w:sz="0" w:space="0" w:color="auto"/>
                    <w:right w:val="none" w:sz="0" w:space="0" w:color="auto"/>
                  </w:divBdr>
                  <w:divsChild>
                    <w:div w:id="500514116">
                      <w:marLeft w:val="0"/>
                      <w:marRight w:val="0"/>
                      <w:marTop w:val="0"/>
                      <w:marBottom w:val="0"/>
                      <w:divBdr>
                        <w:top w:val="none" w:sz="0" w:space="0" w:color="auto"/>
                        <w:left w:val="none" w:sz="0" w:space="0" w:color="auto"/>
                        <w:bottom w:val="none" w:sz="0" w:space="0" w:color="auto"/>
                        <w:right w:val="none" w:sz="0" w:space="0" w:color="auto"/>
                      </w:divBdr>
                      <w:divsChild>
                        <w:div w:id="1867711923">
                          <w:marLeft w:val="0"/>
                          <w:marRight w:val="0"/>
                          <w:marTop w:val="0"/>
                          <w:marBottom w:val="0"/>
                          <w:divBdr>
                            <w:top w:val="none" w:sz="0" w:space="0" w:color="auto"/>
                            <w:left w:val="none" w:sz="0" w:space="0" w:color="auto"/>
                            <w:bottom w:val="none" w:sz="0" w:space="0" w:color="auto"/>
                            <w:right w:val="none" w:sz="0" w:space="0" w:color="auto"/>
                          </w:divBdr>
                          <w:divsChild>
                            <w:div w:id="1221601539">
                              <w:marLeft w:val="150"/>
                              <w:marRight w:val="150"/>
                              <w:marTop w:val="0"/>
                              <w:marBottom w:val="0"/>
                              <w:divBdr>
                                <w:top w:val="none" w:sz="0" w:space="0" w:color="auto"/>
                                <w:left w:val="none" w:sz="0" w:space="0" w:color="auto"/>
                                <w:bottom w:val="none" w:sz="0" w:space="0" w:color="auto"/>
                                <w:right w:val="none" w:sz="0" w:space="0" w:color="auto"/>
                              </w:divBdr>
                              <w:divsChild>
                                <w:div w:id="2092316377">
                                  <w:marLeft w:val="0"/>
                                  <w:marRight w:val="0"/>
                                  <w:marTop w:val="0"/>
                                  <w:marBottom w:val="150"/>
                                  <w:divBdr>
                                    <w:top w:val="none" w:sz="0" w:space="0" w:color="auto"/>
                                    <w:left w:val="none" w:sz="0" w:space="0" w:color="auto"/>
                                    <w:bottom w:val="none" w:sz="0" w:space="0" w:color="auto"/>
                                    <w:right w:val="none" w:sz="0" w:space="0" w:color="auto"/>
                                  </w:divBdr>
                                  <w:divsChild>
                                    <w:div w:id="471753017">
                                      <w:marLeft w:val="0"/>
                                      <w:marRight w:val="0"/>
                                      <w:marTop w:val="0"/>
                                      <w:marBottom w:val="0"/>
                                      <w:divBdr>
                                        <w:top w:val="none" w:sz="0" w:space="0" w:color="auto"/>
                                        <w:left w:val="none" w:sz="0" w:space="0" w:color="auto"/>
                                        <w:bottom w:val="none" w:sz="0" w:space="0" w:color="auto"/>
                                        <w:right w:val="none" w:sz="0" w:space="0" w:color="auto"/>
                                      </w:divBdr>
                                      <w:divsChild>
                                        <w:div w:id="1791705263">
                                          <w:marLeft w:val="0"/>
                                          <w:marRight w:val="0"/>
                                          <w:marTop w:val="0"/>
                                          <w:marBottom w:val="0"/>
                                          <w:divBdr>
                                            <w:top w:val="none" w:sz="0" w:space="0" w:color="auto"/>
                                            <w:left w:val="none" w:sz="0" w:space="0" w:color="auto"/>
                                            <w:bottom w:val="none" w:sz="0" w:space="0" w:color="auto"/>
                                            <w:right w:val="none" w:sz="0" w:space="0" w:color="auto"/>
                                          </w:divBdr>
                                          <w:divsChild>
                                            <w:div w:id="1166897012">
                                              <w:marLeft w:val="0"/>
                                              <w:marRight w:val="0"/>
                                              <w:marTop w:val="0"/>
                                              <w:marBottom w:val="0"/>
                                              <w:divBdr>
                                                <w:top w:val="none" w:sz="0" w:space="0" w:color="auto"/>
                                                <w:left w:val="none" w:sz="0" w:space="0" w:color="auto"/>
                                                <w:bottom w:val="none" w:sz="0" w:space="0" w:color="auto"/>
                                                <w:right w:val="none" w:sz="0" w:space="0" w:color="auto"/>
                                              </w:divBdr>
                                              <w:divsChild>
                                                <w:div w:id="1581795401">
                                                  <w:marLeft w:val="0"/>
                                                  <w:marRight w:val="0"/>
                                                  <w:marTop w:val="0"/>
                                                  <w:marBottom w:val="525"/>
                                                  <w:divBdr>
                                                    <w:top w:val="none" w:sz="0" w:space="0" w:color="auto"/>
                                                    <w:left w:val="none" w:sz="0" w:space="0" w:color="auto"/>
                                                    <w:bottom w:val="none" w:sz="0" w:space="0" w:color="auto"/>
                                                    <w:right w:val="none" w:sz="0" w:space="0" w:color="auto"/>
                                                  </w:divBdr>
                                                  <w:divsChild>
                                                    <w:div w:id="589967509">
                                                      <w:marLeft w:val="0"/>
                                                      <w:marRight w:val="0"/>
                                                      <w:marTop w:val="0"/>
                                                      <w:marBottom w:val="0"/>
                                                      <w:divBdr>
                                                        <w:top w:val="none" w:sz="0" w:space="0" w:color="auto"/>
                                                        <w:left w:val="none" w:sz="0" w:space="0" w:color="auto"/>
                                                        <w:bottom w:val="none" w:sz="0" w:space="0" w:color="auto"/>
                                                        <w:right w:val="none" w:sz="0" w:space="0" w:color="auto"/>
                                                      </w:divBdr>
                                                      <w:divsChild>
                                                        <w:div w:id="1031029575">
                                                          <w:marLeft w:val="0"/>
                                                          <w:marRight w:val="0"/>
                                                          <w:marTop w:val="0"/>
                                                          <w:marBottom w:val="0"/>
                                                          <w:divBdr>
                                                            <w:top w:val="none" w:sz="0" w:space="0" w:color="auto"/>
                                                            <w:left w:val="none" w:sz="0" w:space="0" w:color="auto"/>
                                                            <w:bottom w:val="none" w:sz="0" w:space="0" w:color="auto"/>
                                                            <w:right w:val="none" w:sz="0" w:space="0" w:color="auto"/>
                                                          </w:divBdr>
                                                          <w:divsChild>
                                                            <w:div w:id="571501781">
                                                              <w:marLeft w:val="-420"/>
                                                              <w:marRight w:val="0"/>
                                                              <w:marTop w:val="45"/>
                                                              <w:marBottom w:val="4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489247897">
      <w:bodyDiv w:val="1"/>
      <w:marLeft w:val="150"/>
      <w:marRight w:val="0"/>
      <w:marTop w:val="150"/>
      <w:marBottom w:val="0"/>
      <w:divBdr>
        <w:top w:val="none" w:sz="0" w:space="0" w:color="auto"/>
        <w:left w:val="none" w:sz="0" w:space="0" w:color="auto"/>
        <w:bottom w:val="none" w:sz="0" w:space="0" w:color="auto"/>
        <w:right w:val="none" w:sz="0" w:space="0" w:color="auto"/>
      </w:divBdr>
    </w:div>
    <w:div w:id="506139167">
      <w:bodyDiv w:val="1"/>
      <w:marLeft w:val="0"/>
      <w:marRight w:val="0"/>
      <w:marTop w:val="0"/>
      <w:marBottom w:val="0"/>
      <w:divBdr>
        <w:top w:val="none" w:sz="0" w:space="0" w:color="auto"/>
        <w:left w:val="none" w:sz="0" w:space="0" w:color="auto"/>
        <w:bottom w:val="none" w:sz="0" w:space="0" w:color="auto"/>
        <w:right w:val="none" w:sz="0" w:space="0" w:color="auto"/>
      </w:divBdr>
      <w:divsChild>
        <w:div w:id="270474269">
          <w:marLeft w:val="0"/>
          <w:marRight w:val="0"/>
          <w:marTop w:val="0"/>
          <w:marBottom w:val="0"/>
          <w:divBdr>
            <w:top w:val="none" w:sz="0" w:space="0" w:color="auto"/>
            <w:left w:val="none" w:sz="0" w:space="0" w:color="auto"/>
            <w:bottom w:val="none" w:sz="0" w:space="0" w:color="auto"/>
            <w:right w:val="none" w:sz="0" w:space="0" w:color="auto"/>
          </w:divBdr>
          <w:divsChild>
            <w:div w:id="1243875165">
              <w:marLeft w:val="-3150"/>
              <w:marRight w:val="0"/>
              <w:marTop w:val="0"/>
              <w:marBottom w:val="0"/>
              <w:divBdr>
                <w:top w:val="none" w:sz="0" w:space="0" w:color="auto"/>
                <w:left w:val="none" w:sz="0" w:space="0" w:color="auto"/>
                <w:bottom w:val="none" w:sz="0" w:space="0" w:color="auto"/>
                <w:right w:val="none" w:sz="0" w:space="0" w:color="auto"/>
              </w:divBdr>
              <w:divsChild>
                <w:div w:id="426385952">
                  <w:marLeft w:val="3150"/>
                  <w:marRight w:val="0"/>
                  <w:marTop w:val="0"/>
                  <w:marBottom w:val="225"/>
                  <w:divBdr>
                    <w:top w:val="single" w:sz="6" w:space="4" w:color="CCCCCC"/>
                    <w:left w:val="single" w:sz="6" w:space="11" w:color="CCCCCC"/>
                    <w:bottom w:val="single" w:sz="6" w:space="11" w:color="CCCCCC"/>
                    <w:right w:val="none" w:sz="0" w:space="0" w:color="auto"/>
                  </w:divBdr>
                  <w:divsChild>
                    <w:div w:id="315645299">
                      <w:marLeft w:val="0"/>
                      <w:marRight w:val="0"/>
                      <w:marTop w:val="0"/>
                      <w:marBottom w:val="0"/>
                      <w:divBdr>
                        <w:top w:val="none" w:sz="0" w:space="0" w:color="auto"/>
                        <w:left w:val="none" w:sz="0" w:space="0" w:color="auto"/>
                        <w:bottom w:val="none" w:sz="0" w:space="0" w:color="auto"/>
                        <w:right w:val="none" w:sz="0" w:space="0" w:color="auto"/>
                      </w:divBdr>
                      <w:divsChild>
                        <w:div w:id="308172764">
                          <w:marLeft w:val="0"/>
                          <w:marRight w:val="12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531000107">
      <w:bodyDiv w:val="1"/>
      <w:marLeft w:val="125"/>
      <w:marRight w:val="0"/>
      <w:marTop w:val="125"/>
      <w:marBottom w:val="0"/>
      <w:divBdr>
        <w:top w:val="none" w:sz="0" w:space="0" w:color="auto"/>
        <w:left w:val="none" w:sz="0" w:space="0" w:color="auto"/>
        <w:bottom w:val="none" w:sz="0" w:space="0" w:color="auto"/>
        <w:right w:val="none" w:sz="0" w:space="0" w:color="auto"/>
      </w:divBdr>
    </w:div>
    <w:div w:id="532113744">
      <w:bodyDiv w:val="1"/>
      <w:marLeft w:val="0"/>
      <w:marRight w:val="0"/>
      <w:marTop w:val="0"/>
      <w:marBottom w:val="0"/>
      <w:divBdr>
        <w:top w:val="none" w:sz="0" w:space="0" w:color="auto"/>
        <w:left w:val="none" w:sz="0" w:space="0" w:color="auto"/>
        <w:bottom w:val="none" w:sz="0" w:space="0" w:color="auto"/>
        <w:right w:val="none" w:sz="0" w:space="0" w:color="auto"/>
      </w:divBdr>
      <w:divsChild>
        <w:div w:id="942491757">
          <w:marLeft w:val="0"/>
          <w:marRight w:val="0"/>
          <w:marTop w:val="0"/>
          <w:marBottom w:val="0"/>
          <w:divBdr>
            <w:top w:val="none" w:sz="0" w:space="0" w:color="auto"/>
            <w:left w:val="none" w:sz="0" w:space="0" w:color="auto"/>
            <w:bottom w:val="none" w:sz="0" w:space="0" w:color="auto"/>
            <w:right w:val="none" w:sz="0" w:space="0" w:color="auto"/>
          </w:divBdr>
          <w:divsChild>
            <w:div w:id="1035076756">
              <w:marLeft w:val="-3150"/>
              <w:marRight w:val="0"/>
              <w:marTop w:val="0"/>
              <w:marBottom w:val="0"/>
              <w:divBdr>
                <w:top w:val="none" w:sz="0" w:space="0" w:color="auto"/>
                <w:left w:val="none" w:sz="0" w:space="0" w:color="auto"/>
                <w:bottom w:val="none" w:sz="0" w:space="0" w:color="auto"/>
                <w:right w:val="none" w:sz="0" w:space="0" w:color="auto"/>
              </w:divBdr>
              <w:divsChild>
                <w:div w:id="1314718235">
                  <w:marLeft w:val="3150"/>
                  <w:marRight w:val="0"/>
                  <w:marTop w:val="0"/>
                  <w:marBottom w:val="225"/>
                  <w:divBdr>
                    <w:top w:val="single" w:sz="6" w:space="4" w:color="CCCCCC"/>
                    <w:left w:val="single" w:sz="6" w:space="11" w:color="CCCCCC"/>
                    <w:bottom w:val="single" w:sz="6" w:space="11" w:color="CCCCCC"/>
                    <w:right w:val="none" w:sz="0" w:space="0" w:color="auto"/>
                  </w:divBdr>
                </w:div>
              </w:divsChild>
            </w:div>
          </w:divsChild>
        </w:div>
      </w:divsChild>
    </w:div>
    <w:div w:id="647632315">
      <w:bodyDiv w:val="1"/>
      <w:marLeft w:val="0"/>
      <w:marRight w:val="0"/>
      <w:marTop w:val="0"/>
      <w:marBottom w:val="0"/>
      <w:divBdr>
        <w:top w:val="none" w:sz="0" w:space="0" w:color="auto"/>
        <w:left w:val="none" w:sz="0" w:space="0" w:color="auto"/>
        <w:bottom w:val="none" w:sz="0" w:space="0" w:color="auto"/>
        <w:right w:val="none" w:sz="0" w:space="0" w:color="auto"/>
      </w:divBdr>
      <w:divsChild>
        <w:div w:id="379011411">
          <w:marLeft w:val="0"/>
          <w:marRight w:val="0"/>
          <w:marTop w:val="0"/>
          <w:marBottom w:val="0"/>
          <w:divBdr>
            <w:top w:val="none" w:sz="0" w:space="0" w:color="auto"/>
            <w:left w:val="none" w:sz="0" w:space="0" w:color="auto"/>
            <w:bottom w:val="none" w:sz="0" w:space="0" w:color="auto"/>
            <w:right w:val="none" w:sz="0" w:space="0" w:color="auto"/>
          </w:divBdr>
          <w:divsChild>
            <w:div w:id="1932271468">
              <w:marLeft w:val="0"/>
              <w:marRight w:val="0"/>
              <w:marTop w:val="0"/>
              <w:marBottom w:val="0"/>
              <w:divBdr>
                <w:top w:val="none" w:sz="0" w:space="0" w:color="auto"/>
                <w:left w:val="none" w:sz="0" w:space="0" w:color="auto"/>
                <w:bottom w:val="none" w:sz="0" w:space="0" w:color="auto"/>
                <w:right w:val="none" w:sz="0" w:space="0" w:color="auto"/>
              </w:divBdr>
              <w:divsChild>
                <w:div w:id="658389809">
                  <w:marLeft w:val="0"/>
                  <w:marRight w:val="0"/>
                  <w:marTop w:val="0"/>
                  <w:marBottom w:val="0"/>
                  <w:divBdr>
                    <w:top w:val="none" w:sz="0" w:space="0" w:color="auto"/>
                    <w:left w:val="none" w:sz="0" w:space="0" w:color="auto"/>
                    <w:bottom w:val="none" w:sz="0" w:space="0" w:color="auto"/>
                    <w:right w:val="none" w:sz="0" w:space="0" w:color="auto"/>
                  </w:divBdr>
                  <w:divsChild>
                    <w:div w:id="1746613089">
                      <w:marLeft w:val="0"/>
                      <w:marRight w:val="0"/>
                      <w:marTop w:val="0"/>
                      <w:marBottom w:val="0"/>
                      <w:divBdr>
                        <w:top w:val="none" w:sz="0" w:space="0" w:color="auto"/>
                        <w:left w:val="none" w:sz="0" w:space="0" w:color="auto"/>
                        <w:bottom w:val="none" w:sz="0" w:space="0" w:color="auto"/>
                        <w:right w:val="none" w:sz="0" w:space="0" w:color="auto"/>
                      </w:divBdr>
                      <w:divsChild>
                        <w:div w:id="1358234597">
                          <w:marLeft w:val="0"/>
                          <w:marRight w:val="0"/>
                          <w:marTop w:val="0"/>
                          <w:marBottom w:val="0"/>
                          <w:divBdr>
                            <w:top w:val="none" w:sz="0" w:space="0" w:color="auto"/>
                            <w:left w:val="none" w:sz="0" w:space="0" w:color="auto"/>
                            <w:bottom w:val="none" w:sz="0" w:space="0" w:color="auto"/>
                            <w:right w:val="none" w:sz="0" w:space="0" w:color="auto"/>
                          </w:divBdr>
                          <w:divsChild>
                            <w:div w:id="97912437">
                              <w:marLeft w:val="0"/>
                              <w:marRight w:val="0"/>
                              <w:marTop w:val="0"/>
                              <w:marBottom w:val="0"/>
                              <w:divBdr>
                                <w:top w:val="none" w:sz="0" w:space="0" w:color="auto"/>
                                <w:left w:val="none" w:sz="0" w:space="0" w:color="auto"/>
                                <w:bottom w:val="none" w:sz="0" w:space="0" w:color="auto"/>
                                <w:right w:val="none" w:sz="0" w:space="0" w:color="auto"/>
                              </w:divBdr>
                              <w:divsChild>
                                <w:div w:id="828446749">
                                  <w:marLeft w:val="-390"/>
                                  <w:marRight w:val="-390"/>
                                  <w:marTop w:val="0"/>
                                  <w:marBottom w:val="360"/>
                                  <w:divBdr>
                                    <w:top w:val="none" w:sz="0" w:space="0" w:color="auto"/>
                                    <w:left w:val="none" w:sz="0" w:space="0" w:color="auto"/>
                                    <w:bottom w:val="single" w:sz="6" w:space="18" w:color="E5E5E5"/>
                                    <w:right w:val="none" w:sz="0" w:space="0" w:color="auto"/>
                                  </w:divBdr>
                                  <w:divsChild>
                                    <w:div w:id="893391143">
                                      <w:marLeft w:val="0"/>
                                      <w:marRight w:val="0"/>
                                      <w:marTop w:val="0"/>
                                      <w:marBottom w:val="0"/>
                                      <w:divBdr>
                                        <w:top w:val="none" w:sz="0" w:space="0" w:color="auto"/>
                                        <w:left w:val="none" w:sz="0" w:space="0" w:color="auto"/>
                                        <w:bottom w:val="none" w:sz="0" w:space="0" w:color="auto"/>
                                        <w:right w:val="none" w:sz="0" w:space="0" w:color="auto"/>
                                      </w:divBdr>
                                    </w:div>
                                    <w:div w:id="1484929438">
                                      <w:marLeft w:val="0"/>
                                      <w:marRight w:val="0"/>
                                      <w:marTop w:val="144"/>
                                      <w:marBottom w:val="144"/>
                                      <w:divBdr>
                                        <w:top w:val="none" w:sz="0" w:space="0" w:color="auto"/>
                                        <w:left w:val="none" w:sz="0" w:space="0" w:color="auto"/>
                                        <w:bottom w:val="none" w:sz="0" w:space="0" w:color="auto"/>
                                        <w:right w:val="none" w:sz="0" w:space="0" w:color="auto"/>
                                      </w:divBdr>
                                      <w:divsChild>
                                        <w:div w:id="49159234">
                                          <w:marLeft w:val="120"/>
                                          <w:marRight w:val="120"/>
                                          <w:marTop w:val="120"/>
                                          <w:marBottom w:val="120"/>
                                          <w:divBdr>
                                            <w:top w:val="single" w:sz="6" w:space="6" w:color="CCCCCC"/>
                                            <w:left w:val="single" w:sz="6" w:space="6" w:color="CCCCCC"/>
                                            <w:bottom w:val="single" w:sz="6" w:space="6" w:color="CCCCCC"/>
                                            <w:right w:val="single" w:sz="6" w:space="6" w:color="CCCCCC"/>
                                          </w:divBdr>
                                        </w:div>
                                        <w:div w:id="614023223">
                                          <w:marLeft w:val="0"/>
                                          <w:marRight w:val="0"/>
                                          <w:marTop w:val="0"/>
                                          <w:marBottom w:val="0"/>
                                          <w:divBdr>
                                            <w:top w:val="none" w:sz="0" w:space="0" w:color="auto"/>
                                            <w:left w:val="none" w:sz="0" w:space="0" w:color="auto"/>
                                            <w:bottom w:val="none" w:sz="0" w:space="0" w:color="auto"/>
                                            <w:right w:val="none" w:sz="0" w:space="0" w:color="auto"/>
                                          </w:divBdr>
                                        </w:div>
                                        <w:div w:id="317078322">
                                          <w:marLeft w:val="0"/>
                                          <w:marRight w:val="0"/>
                                          <w:marTop w:val="0"/>
                                          <w:marBottom w:val="0"/>
                                          <w:divBdr>
                                            <w:top w:val="none" w:sz="0" w:space="0" w:color="auto"/>
                                            <w:left w:val="none" w:sz="0" w:space="0" w:color="auto"/>
                                            <w:bottom w:val="none" w:sz="0" w:space="0" w:color="auto"/>
                                            <w:right w:val="none" w:sz="0" w:space="0" w:color="auto"/>
                                          </w:divBdr>
                                        </w:div>
                                      </w:divsChild>
                                    </w:div>
                                    <w:div w:id="474874151">
                                      <w:marLeft w:val="0"/>
                                      <w:marRight w:val="0"/>
                                      <w:marTop w:val="0"/>
                                      <w:marBottom w:val="0"/>
                                      <w:divBdr>
                                        <w:top w:val="none" w:sz="0" w:space="0" w:color="auto"/>
                                        <w:left w:val="none" w:sz="0" w:space="0" w:color="auto"/>
                                        <w:bottom w:val="none" w:sz="0" w:space="0" w:color="auto"/>
                                        <w:right w:val="none" w:sz="0" w:space="0" w:color="auto"/>
                                      </w:divBdr>
                                      <w:divsChild>
                                        <w:div w:id="552548438">
                                          <w:marLeft w:val="0"/>
                                          <w:marRight w:val="0"/>
                                          <w:marTop w:val="0"/>
                                          <w:marBottom w:val="0"/>
                                          <w:divBdr>
                                            <w:top w:val="none" w:sz="0" w:space="0" w:color="auto"/>
                                            <w:left w:val="none" w:sz="0" w:space="0" w:color="auto"/>
                                            <w:bottom w:val="none" w:sz="0" w:space="0" w:color="auto"/>
                                            <w:right w:val="none" w:sz="0" w:space="0" w:color="auto"/>
                                          </w:divBdr>
                                          <w:divsChild>
                                            <w:div w:id="1345282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1130955">
                                  <w:marLeft w:val="-375"/>
                                  <w:marRight w:val="-375"/>
                                  <w:marTop w:val="0"/>
                                  <w:marBottom w:val="0"/>
                                  <w:divBdr>
                                    <w:top w:val="none" w:sz="0" w:space="0" w:color="auto"/>
                                    <w:left w:val="none" w:sz="0" w:space="0" w:color="auto"/>
                                    <w:bottom w:val="single" w:sz="6" w:space="0" w:color="E5E5E5"/>
                                    <w:right w:val="none" w:sz="0" w:space="0" w:color="auto"/>
                                  </w:divBdr>
                                  <w:divsChild>
                                    <w:div w:id="557742933">
                                      <w:marLeft w:val="-375"/>
                                      <w:marRight w:val="-375"/>
                                      <w:marTop w:val="0"/>
                                      <w:marBottom w:val="0"/>
                                      <w:divBdr>
                                        <w:top w:val="single" w:sz="6" w:space="18" w:color="E5E5E5"/>
                                        <w:left w:val="none" w:sz="0" w:space="0" w:color="auto"/>
                                        <w:bottom w:val="none" w:sz="0" w:space="0" w:color="auto"/>
                                        <w:right w:val="none" w:sz="0" w:space="0" w:color="auto"/>
                                      </w:divBdr>
                                      <w:divsChild>
                                        <w:div w:id="1337147410">
                                          <w:marLeft w:val="0"/>
                                          <w:marRight w:val="0"/>
                                          <w:marTop w:val="0"/>
                                          <w:marBottom w:val="0"/>
                                          <w:divBdr>
                                            <w:top w:val="none" w:sz="0" w:space="0" w:color="auto"/>
                                            <w:left w:val="none" w:sz="0" w:space="0" w:color="auto"/>
                                            <w:bottom w:val="none" w:sz="0" w:space="0" w:color="auto"/>
                                            <w:right w:val="none" w:sz="0" w:space="0" w:color="auto"/>
                                          </w:divBdr>
                                          <w:divsChild>
                                            <w:div w:id="2036534648">
                                              <w:marLeft w:val="0"/>
                                              <w:marRight w:val="0"/>
                                              <w:marTop w:val="0"/>
                                              <w:marBottom w:val="0"/>
                                              <w:divBdr>
                                                <w:top w:val="none" w:sz="0" w:space="0" w:color="auto"/>
                                                <w:left w:val="none" w:sz="0" w:space="0" w:color="auto"/>
                                                <w:bottom w:val="none" w:sz="0" w:space="0" w:color="auto"/>
                                                <w:right w:val="none" w:sz="0" w:space="0" w:color="auto"/>
                                              </w:divBdr>
                                              <w:divsChild>
                                                <w:div w:id="231939099">
                                                  <w:marLeft w:val="120"/>
                                                  <w:marRight w:val="120"/>
                                                  <w:marTop w:val="120"/>
                                                  <w:marBottom w:val="120"/>
                                                  <w:divBdr>
                                                    <w:top w:val="single" w:sz="6" w:space="6" w:color="CCCCCC"/>
                                                    <w:left w:val="single" w:sz="6" w:space="6" w:color="CCCCCC"/>
                                                    <w:bottom w:val="single" w:sz="6" w:space="6" w:color="CCCCCC"/>
                                                    <w:right w:val="single" w:sz="6" w:space="6" w:color="CCCCCC"/>
                                                  </w:divBdr>
                                                </w:div>
                                                <w:div w:id="1258825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621064">
                                          <w:marLeft w:val="0"/>
                                          <w:marRight w:val="0"/>
                                          <w:marTop w:val="0"/>
                                          <w:marBottom w:val="0"/>
                                          <w:divBdr>
                                            <w:top w:val="none" w:sz="0" w:space="0" w:color="auto"/>
                                            <w:left w:val="none" w:sz="0" w:space="0" w:color="auto"/>
                                            <w:bottom w:val="none" w:sz="0" w:space="0" w:color="auto"/>
                                            <w:right w:val="none" w:sz="0" w:space="0" w:color="auto"/>
                                          </w:divBdr>
                                        </w:div>
                                      </w:divsChild>
                                    </w:div>
                                    <w:div w:id="405956195">
                                      <w:marLeft w:val="375"/>
                                      <w:marRight w:val="0"/>
                                      <w:marTop w:val="0"/>
                                      <w:marBottom w:val="0"/>
                                      <w:divBdr>
                                        <w:top w:val="none" w:sz="0" w:space="0" w:color="auto"/>
                                        <w:left w:val="none" w:sz="0" w:space="0" w:color="auto"/>
                                        <w:bottom w:val="none" w:sz="0" w:space="0" w:color="auto"/>
                                        <w:right w:val="none" w:sz="0" w:space="0" w:color="auto"/>
                                      </w:divBdr>
                                      <w:divsChild>
                                        <w:div w:id="1808206272">
                                          <w:marLeft w:val="-375"/>
                                          <w:marRight w:val="-375"/>
                                          <w:marTop w:val="0"/>
                                          <w:marBottom w:val="0"/>
                                          <w:divBdr>
                                            <w:top w:val="single" w:sz="6" w:space="18" w:color="E5E5E5"/>
                                            <w:left w:val="none" w:sz="0" w:space="0" w:color="auto"/>
                                            <w:bottom w:val="none" w:sz="0" w:space="0" w:color="auto"/>
                                            <w:right w:val="none" w:sz="0" w:space="0" w:color="auto"/>
                                          </w:divBdr>
                                          <w:divsChild>
                                            <w:div w:id="2127696313">
                                              <w:marLeft w:val="0"/>
                                              <w:marRight w:val="0"/>
                                              <w:marTop w:val="0"/>
                                              <w:marBottom w:val="0"/>
                                              <w:divBdr>
                                                <w:top w:val="none" w:sz="0" w:space="0" w:color="auto"/>
                                                <w:left w:val="none" w:sz="0" w:space="0" w:color="auto"/>
                                                <w:bottom w:val="none" w:sz="0" w:space="0" w:color="auto"/>
                                                <w:right w:val="none" w:sz="0" w:space="0" w:color="auto"/>
                                              </w:divBdr>
                                              <w:divsChild>
                                                <w:div w:id="94522330">
                                                  <w:marLeft w:val="0"/>
                                                  <w:marRight w:val="0"/>
                                                  <w:marTop w:val="0"/>
                                                  <w:marBottom w:val="0"/>
                                                  <w:divBdr>
                                                    <w:top w:val="none" w:sz="0" w:space="0" w:color="auto"/>
                                                    <w:left w:val="none" w:sz="0" w:space="0" w:color="auto"/>
                                                    <w:bottom w:val="none" w:sz="0" w:space="0" w:color="auto"/>
                                                    <w:right w:val="none" w:sz="0" w:space="0" w:color="auto"/>
                                                  </w:divBdr>
                                                  <w:divsChild>
                                                    <w:div w:id="404957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236490">
                                              <w:marLeft w:val="0"/>
                                              <w:marRight w:val="0"/>
                                              <w:marTop w:val="0"/>
                                              <w:marBottom w:val="0"/>
                                              <w:divBdr>
                                                <w:top w:val="none" w:sz="0" w:space="0" w:color="auto"/>
                                                <w:left w:val="none" w:sz="0" w:space="0" w:color="auto"/>
                                                <w:bottom w:val="none" w:sz="0" w:space="0" w:color="auto"/>
                                                <w:right w:val="none" w:sz="0" w:space="0" w:color="auto"/>
                                              </w:divBdr>
                                            </w:div>
                                            <w:div w:id="802847505">
                                              <w:marLeft w:val="0"/>
                                              <w:marRight w:val="0"/>
                                              <w:marTop w:val="0"/>
                                              <w:marBottom w:val="0"/>
                                              <w:divBdr>
                                                <w:top w:val="none" w:sz="0" w:space="0" w:color="auto"/>
                                                <w:left w:val="none" w:sz="0" w:space="0" w:color="auto"/>
                                                <w:bottom w:val="none" w:sz="0" w:space="0" w:color="auto"/>
                                                <w:right w:val="none" w:sz="0" w:space="0" w:color="auto"/>
                                              </w:divBdr>
                                            </w:div>
                                          </w:divsChild>
                                        </w:div>
                                        <w:div w:id="787623977">
                                          <w:marLeft w:val="375"/>
                                          <w:marRight w:val="0"/>
                                          <w:marTop w:val="0"/>
                                          <w:marBottom w:val="0"/>
                                          <w:divBdr>
                                            <w:top w:val="none" w:sz="0" w:space="0" w:color="auto"/>
                                            <w:left w:val="none" w:sz="0" w:space="0" w:color="auto"/>
                                            <w:bottom w:val="none" w:sz="0" w:space="0" w:color="auto"/>
                                            <w:right w:val="none" w:sz="0" w:space="0" w:color="auto"/>
                                          </w:divBdr>
                                          <w:divsChild>
                                            <w:div w:id="1747800345">
                                              <w:marLeft w:val="-375"/>
                                              <w:marRight w:val="-375"/>
                                              <w:marTop w:val="0"/>
                                              <w:marBottom w:val="0"/>
                                              <w:divBdr>
                                                <w:top w:val="single" w:sz="6" w:space="18" w:color="E5E5E5"/>
                                                <w:left w:val="none" w:sz="0" w:space="0" w:color="auto"/>
                                                <w:bottom w:val="none" w:sz="0" w:space="0" w:color="auto"/>
                                                <w:right w:val="none" w:sz="0" w:space="0" w:color="auto"/>
                                              </w:divBdr>
                                              <w:divsChild>
                                                <w:div w:id="1026951911">
                                                  <w:marLeft w:val="0"/>
                                                  <w:marRight w:val="0"/>
                                                  <w:marTop w:val="0"/>
                                                  <w:marBottom w:val="0"/>
                                                  <w:divBdr>
                                                    <w:top w:val="none" w:sz="0" w:space="0" w:color="auto"/>
                                                    <w:left w:val="none" w:sz="0" w:space="0" w:color="auto"/>
                                                    <w:bottom w:val="none" w:sz="0" w:space="0" w:color="auto"/>
                                                    <w:right w:val="none" w:sz="0" w:space="0" w:color="auto"/>
                                                  </w:divBdr>
                                                  <w:divsChild>
                                                    <w:div w:id="173614264">
                                                      <w:marLeft w:val="0"/>
                                                      <w:marRight w:val="0"/>
                                                      <w:marTop w:val="0"/>
                                                      <w:marBottom w:val="0"/>
                                                      <w:divBdr>
                                                        <w:top w:val="none" w:sz="0" w:space="0" w:color="auto"/>
                                                        <w:left w:val="none" w:sz="0" w:space="0" w:color="auto"/>
                                                        <w:bottom w:val="none" w:sz="0" w:space="0" w:color="auto"/>
                                                        <w:right w:val="none" w:sz="0" w:space="0" w:color="auto"/>
                                                      </w:divBdr>
                                                    </w:div>
                                                  </w:divsChild>
                                                </w:div>
                                                <w:div w:id="1176189174">
                                                  <w:marLeft w:val="0"/>
                                                  <w:marRight w:val="0"/>
                                                  <w:marTop w:val="0"/>
                                                  <w:marBottom w:val="0"/>
                                                  <w:divBdr>
                                                    <w:top w:val="none" w:sz="0" w:space="0" w:color="auto"/>
                                                    <w:left w:val="none" w:sz="0" w:space="0" w:color="auto"/>
                                                    <w:bottom w:val="none" w:sz="0" w:space="0" w:color="auto"/>
                                                    <w:right w:val="none" w:sz="0" w:space="0" w:color="auto"/>
                                                  </w:divBdr>
                                                </w:div>
                                                <w:div w:id="2040354721">
                                                  <w:marLeft w:val="0"/>
                                                  <w:marRight w:val="0"/>
                                                  <w:marTop w:val="0"/>
                                                  <w:marBottom w:val="0"/>
                                                  <w:divBdr>
                                                    <w:top w:val="none" w:sz="0" w:space="0" w:color="auto"/>
                                                    <w:left w:val="none" w:sz="0" w:space="0" w:color="auto"/>
                                                    <w:bottom w:val="none" w:sz="0" w:space="0" w:color="auto"/>
                                                    <w:right w:val="none" w:sz="0" w:space="0" w:color="auto"/>
                                                  </w:divBdr>
                                                </w:div>
                                              </w:divsChild>
                                            </w:div>
                                            <w:div w:id="903296071">
                                              <w:marLeft w:val="375"/>
                                              <w:marRight w:val="0"/>
                                              <w:marTop w:val="0"/>
                                              <w:marBottom w:val="0"/>
                                              <w:divBdr>
                                                <w:top w:val="none" w:sz="0" w:space="0" w:color="auto"/>
                                                <w:left w:val="none" w:sz="0" w:space="0" w:color="auto"/>
                                                <w:bottom w:val="none" w:sz="0" w:space="0" w:color="auto"/>
                                                <w:right w:val="none" w:sz="0" w:space="0" w:color="auto"/>
                                              </w:divBdr>
                                              <w:divsChild>
                                                <w:div w:id="1294480099">
                                                  <w:marLeft w:val="-375"/>
                                                  <w:marRight w:val="-375"/>
                                                  <w:marTop w:val="0"/>
                                                  <w:marBottom w:val="0"/>
                                                  <w:divBdr>
                                                    <w:top w:val="single" w:sz="6" w:space="18" w:color="E5E5E5"/>
                                                    <w:left w:val="none" w:sz="0" w:space="0" w:color="auto"/>
                                                    <w:bottom w:val="none" w:sz="0" w:space="0" w:color="auto"/>
                                                    <w:right w:val="none" w:sz="0" w:space="0" w:color="auto"/>
                                                  </w:divBdr>
                                                  <w:divsChild>
                                                    <w:div w:id="2044548145">
                                                      <w:marLeft w:val="0"/>
                                                      <w:marRight w:val="0"/>
                                                      <w:marTop w:val="0"/>
                                                      <w:marBottom w:val="0"/>
                                                      <w:divBdr>
                                                        <w:top w:val="none" w:sz="0" w:space="0" w:color="auto"/>
                                                        <w:left w:val="none" w:sz="0" w:space="0" w:color="auto"/>
                                                        <w:bottom w:val="none" w:sz="0" w:space="0" w:color="auto"/>
                                                        <w:right w:val="none" w:sz="0" w:space="0" w:color="auto"/>
                                                      </w:divBdr>
                                                      <w:divsChild>
                                                        <w:div w:id="1256405186">
                                                          <w:marLeft w:val="0"/>
                                                          <w:marRight w:val="0"/>
                                                          <w:marTop w:val="0"/>
                                                          <w:marBottom w:val="0"/>
                                                          <w:divBdr>
                                                            <w:top w:val="none" w:sz="0" w:space="0" w:color="auto"/>
                                                            <w:left w:val="none" w:sz="0" w:space="0" w:color="auto"/>
                                                            <w:bottom w:val="none" w:sz="0" w:space="0" w:color="auto"/>
                                                            <w:right w:val="none" w:sz="0" w:space="0" w:color="auto"/>
                                                          </w:divBdr>
                                                        </w:div>
                                                      </w:divsChild>
                                                    </w:div>
                                                    <w:div w:id="752047909">
                                                      <w:marLeft w:val="0"/>
                                                      <w:marRight w:val="0"/>
                                                      <w:marTop w:val="0"/>
                                                      <w:marBottom w:val="0"/>
                                                      <w:divBdr>
                                                        <w:top w:val="none" w:sz="0" w:space="0" w:color="auto"/>
                                                        <w:left w:val="none" w:sz="0" w:space="0" w:color="auto"/>
                                                        <w:bottom w:val="none" w:sz="0" w:space="0" w:color="auto"/>
                                                        <w:right w:val="none" w:sz="0" w:space="0" w:color="auto"/>
                                                      </w:divBdr>
                                                    </w:div>
                                                  </w:divsChild>
                                                </w:div>
                                                <w:div w:id="312226040">
                                                  <w:marLeft w:val="375"/>
                                                  <w:marRight w:val="0"/>
                                                  <w:marTop w:val="0"/>
                                                  <w:marBottom w:val="0"/>
                                                  <w:divBdr>
                                                    <w:top w:val="none" w:sz="0" w:space="0" w:color="auto"/>
                                                    <w:left w:val="none" w:sz="0" w:space="0" w:color="auto"/>
                                                    <w:bottom w:val="none" w:sz="0" w:space="0" w:color="auto"/>
                                                    <w:right w:val="none" w:sz="0" w:space="0" w:color="auto"/>
                                                  </w:divBdr>
                                                  <w:divsChild>
                                                    <w:div w:id="721102203">
                                                      <w:marLeft w:val="-375"/>
                                                      <w:marRight w:val="-375"/>
                                                      <w:marTop w:val="0"/>
                                                      <w:marBottom w:val="0"/>
                                                      <w:divBdr>
                                                        <w:top w:val="single" w:sz="6" w:space="18" w:color="E5E5E5"/>
                                                        <w:left w:val="none" w:sz="0" w:space="0" w:color="auto"/>
                                                        <w:bottom w:val="none" w:sz="0" w:space="0" w:color="auto"/>
                                                        <w:right w:val="none" w:sz="0" w:space="0" w:color="auto"/>
                                                      </w:divBdr>
                                                      <w:divsChild>
                                                        <w:div w:id="2005233887">
                                                          <w:marLeft w:val="0"/>
                                                          <w:marRight w:val="0"/>
                                                          <w:marTop w:val="0"/>
                                                          <w:marBottom w:val="0"/>
                                                          <w:divBdr>
                                                            <w:top w:val="none" w:sz="0" w:space="0" w:color="auto"/>
                                                            <w:left w:val="none" w:sz="0" w:space="0" w:color="auto"/>
                                                            <w:bottom w:val="none" w:sz="0" w:space="0" w:color="auto"/>
                                                            <w:right w:val="none" w:sz="0" w:space="0" w:color="auto"/>
                                                          </w:divBdr>
                                                          <w:divsChild>
                                                            <w:div w:id="1209150740">
                                                              <w:marLeft w:val="0"/>
                                                              <w:marRight w:val="0"/>
                                                              <w:marTop w:val="0"/>
                                                              <w:marBottom w:val="0"/>
                                                              <w:divBdr>
                                                                <w:top w:val="none" w:sz="0" w:space="0" w:color="auto"/>
                                                                <w:left w:val="none" w:sz="0" w:space="0" w:color="auto"/>
                                                                <w:bottom w:val="none" w:sz="0" w:space="0" w:color="auto"/>
                                                                <w:right w:val="none" w:sz="0" w:space="0" w:color="auto"/>
                                                              </w:divBdr>
                                                            </w:div>
                                                          </w:divsChild>
                                                        </w:div>
                                                        <w:div w:id="1270351063">
                                                          <w:marLeft w:val="0"/>
                                                          <w:marRight w:val="0"/>
                                                          <w:marTop w:val="0"/>
                                                          <w:marBottom w:val="0"/>
                                                          <w:divBdr>
                                                            <w:top w:val="none" w:sz="0" w:space="0" w:color="auto"/>
                                                            <w:left w:val="none" w:sz="0" w:space="0" w:color="auto"/>
                                                            <w:bottom w:val="none" w:sz="0" w:space="0" w:color="auto"/>
                                                            <w:right w:val="none" w:sz="0" w:space="0" w:color="auto"/>
                                                          </w:divBdr>
                                                        </w:div>
                                                        <w:div w:id="307366760">
                                                          <w:marLeft w:val="0"/>
                                                          <w:marRight w:val="0"/>
                                                          <w:marTop w:val="0"/>
                                                          <w:marBottom w:val="0"/>
                                                          <w:divBdr>
                                                            <w:top w:val="none" w:sz="0" w:space="0" w:color="auto"/>
                                                            <w:left w:val="none" w:sz="0" w:space="0" w:color="auto"/>
                                                            <w:bottom w:val="none" w:sz="0" w:space="0" w:color="auto"/>
                                                            <w:right w:val="none" w:sz="0" w:space="0" w:color="auto"/>
                                                          </w:divBdr>
                                                        </w:div>
                                                      </w:divsChild>
                                                    </w:div>
                                                    <w:div w:id="646086552">
                                                      <w:marLeft w:val="375"/>
                                                      <w:marRight w:val="0"/>
                                                      <w:marTop w:val="0"/>
                                                      <w:marBottom w:val="0"/>
                                                      <w:divBdr>
                                                        <w:top w:val="none" w:sz="0" w:space="0" w:color="auto"/>
                                                        <w:left w:val="none" w:sz="0" w:space="0" w:color="auto"/>
                                                        <w:bottom w:val="none" w:sz="0" w:space="0" w:color="auto"/>
                                                        <w:right w:val="none" w:sz="0" w:space="0" w:color="auto"/>
                                                      </w:divBdr>
                                                      <w:divsChild>
                                                        <w:div w:id="290290831">
                                                          <w:marLeft w:val="-375"/>
                                                          <w:marRight w:val="-375"/>
                                                          <w:marTop w:val="0"/>
                                                          <w:marBottom w:val="0"/>
                                                          <w:divBdr>
                                                            <w:top w:val="single" w:sz="6" w:space="18" w:color="E5E5E5"/>
                                                            <w:left w:val="none" w:sz="0" w:space="0" w:color="auto"/>
                                                            <w:bottom w:val="none" w:sz="0" w:space="0" w:color="auto"/>
                                                            <w:right w:val="none" w:sz="0" w:space="0" w:color="auto"/>
                                                          </w:divBdr>
                                                          <w:divsChild>
                                                            <w:div w:id="685712823">
                                                              <w:marLeft w:val="0"/>
                                                              <w:marRight w:val="0"/>
                                                              <w:marTop w:val="0"/>
                                                              <w:marBottom w:val="0"/>
                                                              <w:divBdr>
                                                                <w:top w:val="none" w:sz="0" w:space="0" w:color="auto"/>
                                                                <w:left w:val="none" w:sz="0" w:space="0" w:color="auto"/>
                                                                <w:bottom w:val="none" w:sz="0" w:space="0" w:color="auto"/>
                                                                <w:right w:val="none" w:sz="0" w:space="0" w:color="auto"/>
                                                              </w:divBdr>
                                                              <w:divsChild>
                                                                <w:div w:id="198133132">
                                                                  <w:marLeft w:val="0"/>
                                                                  <w:marRight w:val="0"/>
                                                                  <w:marTop w:val="0"/>
                                                                  <w:marBottom w:val="0"/>
                                                                  <w:divBdr>
                                                                    <w:top w:val="none" w:sz="0" w:space="0" w:color="auto"/>
                                                                    <w:left w:val="none" w:sz="0" w:space="0" w:color="auto"/>
                                                                    <w:bottom w:val="none" w:sz="0" w:space="0" w:color="auto"/>
                                                                    <w:right w:val="none" w:sz="0" w:space="0" w:color="auto"/>
                                                                  </w:divBdr>
                                                                  <w:divsChild>
                                                                    <w:div w:id="1723405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701000">
                                                              <w:marLeft w:val="0"/>
                                                              <w:marRight w:val="0"/>
                                                              <w:marTop w:val="0"/>
                                                              <w:marBottom w:val="0"/>
                                                              <w:divBdr>
                                                                <w:top w:val="none" w:sz="0" w:space="0" w:color="auto"/>
                                                                <w:left w:val="none" w:sz="0" w:space="0" w:color="auto"/>
                                                                <w:bottom w:val="none" w:sz="0" w:space="0" w:color="auto"/>
                                                                <w:right w:val="none" w:sz="0" w:space="0" w:color="auto"/>
                                                              </w:divBdr>
                                                            </w:div>
                                                            <w:div w:id="104932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652295938">
      <w:bodyDiv w:val="1"/>
      <w:marLeft w:val="150"/>
      <w:marRight w:val="0"/>
      <w:marTop w:val="150"/>
      <w:marBottom w:val="0"/>
      <w:divBdr>
        <w:top w:val="none" w:sz="0" w:space="0" w:color="auto"/>
        <w:left w:val="none" w:sz="0" w:space="0" w:color="auto"/>
        <w:bottom w:val="none" w:sz="0" w:space="0" w:color="auto"/>
        <w:right w:val="none" w:sz="0" w:space="0" w:color="auto"/>
      </w:divBdr>
    </w:div>
    <w:div w:id="745151248">
      <w:bodyDiv w:val="1"/>
      <w:marLeft w:val="0"/>
      <w:marRight w:val="0"/>
      <w:marTop w:val="0"/>
      <w:marBottom w:val="0"/>
      <w:divBdr>
        <w:top w:val="none" w:sz="0" w:space="0" w:color="auto"/>
        <w:left w:val="none" w:sz="0" w:space="0" w:color="auto"/>
        <w:bottom w:val="none" w:sz="0" w:space="0" w:color="auto"/>
        <w:right w:val="none" w:sz="0" w:space="0" w:color="auto"/>
      </w:divBdr>
      <w:divsChild>
        <w:div w:id="1259679245">
          <w:marLeft w:val="0"/>
          <w:marRight w:val="0"/>
          <w:marTop w:val="0"/>
          <w:marBottom w:val="0"/>
          <w:divBdr>
            <w:top w:val="none" w:sz="0" w:space="0" w:color="auto"/>
            <w:left w:val="none" w:sz="0" w:space="0" w:color="auto"/>
            <w:bottom w:val="none" w:sz="0" w:space="0" w:color="auto"/>
            <w:right w:val="none" w:sz="0" w:space="0" w:color="auto"/>
          </w:divBdr>
          <w:divsChild>
            <w:div w:id="1362894809">
              <w:marLeft w:val="-3150"/>
              <w:marRight w:val="0"/>
              <w:marTop w:val="0"/>
              <w:marBottom w:val="0"/>
              <w:divBdr>
                <w:top w:val="none" w:sz="0" w:space="0" w:color="auto"/>
                <w:left w:val="none" w:sz="0" w:space="0" w:color="auto"/>
                <w:bottom w:val="none" w:sz="0" w:space="0" w:color="auto"/>
                <w:right w:val="none" w:sz="0" w:space="0" w:color="auto"/>
              </w:divBdr>
              <w:divsChild>
                <w:div w:id="1574244028">
                  <w:marLeft w:val="3150"/>
                  <w:marRight w:val="0"/>
                  <w:marTop w:val="0"/>
                  <w:marBottom w:val="225"/>
                  <w:divBdr>
                    <w:top w:val="single" w:sz="6" w:space="4" w:color="CCCCCC"/>
                    <w:left w:val="single" w:sz="6" w:space="11" w:color="CCCCCC"/>
                    <w:bottom w:val="single" w:sz="6" w:space="11" w:color="CCCCCC"/>
                    <w:right w:val="none" w:sz="0" w:space="0" w:color="auto"/>
                  </w:divBdr>
                  <w:divsChild>
                    <w:div w:id="1100249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3544826">
      <w:bodyDiv w:val="1"/>
      <w:marLeft w:val="150"/>
      <w:marRight w:val="0"/>
      <w:marTop w:val="150"/>
      <w:marBottom w:val="0"/>
      <w:divBdr>
        <w:top w:val="none" w:sz="0" w:space="0" w:color="auto"/>
        <w:left w:val="none" w:sz="0" w:space="0" w:color="auto"/>
        <w:bottom w:val="none" w:sz="0" w:space="0" w:color="auto"/>
        <w:right w:val="none" w:sz="0" w:space="0" w:color="auto"/>
      </w:divBdr>
    </w:div>
    <w:div w:id="875461898">
      <w:bodyDiv w:val="1"/>
      <w:marLeft w:val="0"/>
      <w:marRight w:val="0"/>
      <w:marTop w:val="0"/>
      <w:marBottom w:val="0"/>
      <w:divBdr>
        <w:top w:val="none" w:sz="0" w:space="0" w:color="auto"/>
        <w:left w:val="none" w:sz="0" w:space="0" w:color="auto"/>
        <w:bottom w:val="none" w:sz="0" w:space="0" w:color="auto"/>
        <w:right w:val="none" w:sz="0" w:space="0" w:color="auto"/>
      </w:divBdr>
    </w:div>
    <w:div w:id="985623186">
      <w:bodyDiv w:val="1"/>
      <w:marLeft w:val="150"/>
      <w:marRight w:val="0"/>
      <w:marTop w:val="150"/>
      <w:marBottom w:val="0"/>
      <w:divBdr>
        <w:top w:val="none" w:sz="0" w:space="0" w:color="auto"/>
        <w:left w:val="none" w:sz="0" w:space="0" w:color="auto"/>
        <w:bottom w:val="none" w:sz="0" w:space="0" w:color="auto"/>
        <w:right w:val="none" w:sz="0" w:space="0" w:color="auto"/>
      </w:divBdr>
    </w:div>
    <w:div w:id="1200704390">
      <w:bodyDiv w:val="1"/>
      <w:marLeft w:val="150"/>
      <w:marRight w:val="0"/>
      <w:marTop w:val="150"/>
      <w:marBottom w:val="0"/>
      <w:divBdr>
        <w:top w:val="none" w:sz="0" w:space="0" w:color="auto"/>
        <w:left w:val="none" w:sz="0" w:space="0" w:color="auto"/>
        <w:bottom w:val="none" w:sz="0" w:space="0" w:color="auto"/>
        <w:right w:val="none" w:sz="0" w:space="0" w:color="auto"/>
      </w:divBdr>
    </w:div>
    <w:div w:id="1328092040">
      <w:bodyDiv w:val="1"/>
      <w:marLeft w:val="150"/>
      <w:marRight w:val="0"/>
      <w:marTop w:val="150"/>
      <w:marBottom w:val="0"/>
      <w:divBdr>
        <w:top w:val="none" w:sz="0" w:space="0" w:color="auto"/>
        <w:left w:val="none" w:sz="0" w:space="0" w:color="auto"/>
        <w:bottom w:val="none" w:sz="0" w:space="0" w:color="auto"/>
        <w:right w:val="none" w:sz="0" w:space="0" w:color="auto"/>
      </w:divBdr>
    </w:div>
    <w:div w:id="1350836333">
      <w:bodyDiv w:val="1"/>
      <w:marLeft w:val="136"/>
      <w:marRight w:val="0"/>
      <w:marTop w:val="136"/>
      <w:marBottom w:val="0"/>
      <w:divBdr>
        <w:top w:val="none" w:sz="0" w:space="0" w:color="auto"/>
        <w:left w:val="none" w:sz="0" w:space="0" w:color="auto"/>
        <w:bottom w:val="none" w:sz="0" w:space="0" w:color="auto"/>
        <w:right w:val="none" w:sz="0" w:space="0" w:color="auto"/>
      </w:divBdr>
    </w:div>
    <w:div w:id="1390225846">
      <w:bodyDiv w:val="1"/>
      <w:marLeft w:val="0"/>
      <w:marRight w:val="0"/>
      <w:marTop w:val="0"/>
      <w:marBottom w:val="15"/>
      <w:divBdr>
        <w:top w:val="none" w:sz="0" w:space="0" w:color="auto"/>
        <w:left w:val="none" w:sz="0" w:space="0" w:color="auto"/>
        <w:bottom w:val="none" w:sz="0" w:space="0" w:color="auto"/>
        <w:right w:val="none" w:sz="0" w:space="0" w:color="auto"/>
      </w:divBdr>
      <w:divsChild>
        <w:div w:id="161553866">
          <w:marLeft w:val="0"/>
          <w:marRight w:val="0"/>
          <w:marTop w:val="0"/>
          <w:marBottom w:val="0"/>
          <w:divBdr>
            <w:top w:val="none" w:sz="0" w:space="0" w:color="auto"/>
            <w:left w:val="none" w:sz="0" w:space="0" w:color="auto"/>
            <w:bottom w:val="none" w:sz="0" w:space="0" w:color="auto"/>
            <w:right w:val="none" w:sz="0" w:space="0" w:color="auto"/>
          </w:divBdr>
          <w:divsChild>
            <w:div w:id="1999846855">
              <w:marLeft w:val="0"/>
              <w:marRight w:val="0"/>
              <w:marTop w:val="0"/>
              <w:marBottom w:val="0"/>
              <w:divBdr>
                <w:top w:val="none" w:sz="0" w:space="0" w:color="auto"/>
                <w:left w:val="none" w:sz="0" w:space="0" w:color="auto"/>
                <w:bottom w:val="none" w:sz="0" w:space="0" w:color="auto"/>
                <w:right w:val="none" w:sz="0" w:space="0" w:color="auto"/>
              </w:divBdr>
              <w:divsChild>
                <w:div w:id="1196574384">
                  <w:marLeft w:val="0"/>
                  <w:marRight w:val="0"/>
                  <w:marTop w:val="0"/>
                  <w:marBottom w:val="0"/>
                  <w:divBdr>
                    <w:top w:val="none" w:sz="0" w:space="0" w:color="auto"/>
                    <w:left w:val="none" w:sz="0" w:space="0" w:color="auto"/>
                    <w:bottom w:val="none" w:sz="0" w:space="0" w:color="auto"/>
                    <w:right w:val="none" w:sz="0" w:space="0" w:color="auto"/>
                  </w:divBdr>
                  <w:divsChild>
                    <w:div w:id="2142116547">
                      <w:marLeft w:val="0"/>
                      <w:marRight w:val="0"/>
                      <w:marTop w:val="0"/>
                      <w:marBottom w:val="0"/>
                      <w:divBdr>
                        <w:top w:val="none" w:sz="0" w:space="0" w:color="auto"/>
                        <w:left w:val="none" w:sz="0" w:space="0" w:color="auto"/>
                        <w:bottom w:val="none" w:sz="0" w:space="0" w:color="auto"/>
                        <w:right w:val="none" w:sz="0" w:space="0" w:color="auto"/>
                      </w:divBdr>
                      <w:divsChild>
                        <w:div w:id="752239457">
                          <w:marLeft w:val="0"/>
                          <w:marRight w:val="0"/>
                          <w:marTop w:val="0"/>
                          <w:marBottom w:val="0"/>
                          <w:divBdr>
                            <w:top w:val="none" w:sz="0" w:space="0" w:color="auto"/>
                            <w:left w:val="none" w:sz="0" w:space="0" w:color="auto"/>
                            <w:bottom w:val="none" w:sz="0" w:space="0" w:color="auto"/>
                            <w:right w:val="none" w:sz="0" w:space="0" w:color="auto"/>
                          </w:divBdr>
                          <w:divsChild>
                            <w:div w:id="1238436882">
                              <w:marLeft w:val="150"/>
                              <w:marRight w:val="150"/>
                              <w:marTop w:val="0"/>
                              <w:marBottom w:val="0"/>
                              <w:divBdr>
                                <w:top w:val="none" w:sz="0" w:space="0" w:color="auto"/>
                                <w:left w:val="none" w:sz="0" w:space="0" w:color="auto"/>
                                <w:bottom w:val="none" w:sz="0" w:space="0" w:color="auto"/>
                                <w:right w:val="none" w:sz="0" w:space="0" w:color="auto"/>
                              </w:divBdr>
                              <w:divsChild>
                                <w:div w:id="1963925491">
                                  <w:marLeft w:val="0"/>
                                  <w:marRight w:val="0"/>
                                  <w:marTop w:val="0"/>
                                  <w:marBottom w:val="150"/>
                                  <w:divBdr>
                                    <w:top w:val="none" w:sz="0" w:space="0" w:color="auto"/>
                                    <w:left w:val="none" w:sz="0" w:space="0" w:color="auto"/>
                                    <w:bottom w:val="none" w:sz="0" w:space="0" w:color="auto"/>
                                    <w:right w:val="none" w:sz="0" w:space="0" w:color="auto"/>
                                  </w:divBdr>
                                  <w:divsChild>
                                    <w:div w:id="1685084323">
                                      <w:marLeft w:val="0"/>
                                      <w:marRight w:val="0"/>
                                      <w:marTop w:val="0"/>
                                      <w:marBottom w:val="0"/>
                                      <w:divBdr>
                                        <w:top w:val="none" w:sz="0" w:space="0" w:color="auto"/>
                                        <w:left w:val="none" w:sz="0" w:space="0" w:color="auto"/>
                                        <w:bottom w:val="none" w:sz="0" w:space="0" w:color="auto"/>
                                        <w:right w:val="none" w:sz="0" w:space="0" w:color="auto"/>
                                      </w:divBdr>
                                      <w:divsChild>
                                        <w:div w:id="752317624">
                                          <w:marLeft w:val="0"/>
                                          <w:marRight w:val="0"/>
                                          <w:marTop w:val="0"/>
                                          <w:marBottom w:val="0"/>
                                          <w:divBdr>
                                            <w:top w:val="none" w:sz="0" w:space="0" w:color="auto"/>
                                            <w:left w:val="none" w:sz="0" w:space="0" w:color="auto"/>
                                            <w:bottom w:val="none" w:sz="0" w:space="0" w:color="auto"/>
                                            <w:right w:val="none" w:sz="0" w:space="0" w:color="auto"/>
                                          </w:divBdr>
                                          <w:divsChild>
                                            <w:div w:id="1238635636">
                                              <w:marLeft w:val="0"/>
                                              <w:marRight w:val="0"/>
                                              <w:marTop w:val="0"/>
                                              <w:marBottom w:val="0"/>
                                              <w:divBdr>
                                                <w:top w:val="none" w:sz="0" w:space="0" w:color="auto"/>
                                                <w:left w:val="none" w:sz="0" w:space="0" w:color="auto"/>
                                                <w:bottom w:val="none" w:sz="0" w:space="0" w:color="auto"/>
                                                <w:right w:val="none" w:sz="0" w:space="0" w:color="auto"/>
                                              </w:divBdr>
                                              <w:divsChild>
                                                <w:div w:id="1537544875">
                                                  <w:marLeft w:val="0"/>
                                                  <w:marRight w:val="0"/>
                                                  <w:marTop w:val="0"/>
                                                  <w:marBottom w:val="525"/>
                                                  <w:divBdr>
                                                    <w:top w:val="none" w:sz="0" w:space="0" w:color="auto"/>
                                                    <w:left w:val="none" w:sz="0" w:space="0" w:color="auto"/>
                                                    <w:bottom w:val="none" w:sz="0" w:space="0" w:color="auto"/>
                                                    <w:right w:val="none" w:sz="0" w:space="0" w:color="auto"/>
                                                  </w:divBdr>
                                                  <w:divsChild>
                                                    <w:div w:id="1365600509">
                                                      <w:marLeft w:val="0"/>
                                                      <w:marRight w:val="0"/>
                                                      <w:marTop w:val="0"/>
                                                      <w:marBottom w:val="0"/>
                                                      <w:divBdr>
                                                        <w:top w:val="none" w:sz="0" w:space="0" w:color="auto"/>
                                                        <w:left w:val="none" w:sz="0" w:space="0" w:color="auto"/>
                                                        <w:bottom w:val="none" w:sz="0" w:space="0" w:color="auto"/>
                                                        <w:right w:val="none" w:sz="0" w:space="0" w:color="auto"/>
                                                      </w:divBdr>
                                                      <w:divsChild>
                                                        <w:div w:id="882064297">
                                                          <w:marLeft w:val="0"/>
                                                          <w:marRight w:val="0"/>
                                                          <w:marTop w:val="0"/>
                                                          <w:marBottom w:val="0"/>
                                                          <w:divBdr>
                                                            <w:top w:val="none" w:sz="0" w:space="0" w:color="auto"/>
                                                            <w:left w:val="none" w:sz="0" w:space="0" w:color="auto"/>
                                                            <w:bottom w:val="none" w:sz="0" w:space="0" w:color="auto"/>
                                                            <w:right w:val="none" w:sz="0" w:space="0" w:color="auto"/>
                                                          </w:divBdr>
                                                          <w:divsChild>
                                                            <w:div w:id="1058169204">
                                                              <w:marLeft w:val="-420"/>
                                                              <w:marRight w:val="0"/>
                                                              <w:marTop w:val="45"/>
                                                              <w:marBottom w:val="45"/>
                                                              <w:divBdr>
                                                                <w:top w:val="none" w:sz="0" w:space="0" w:color="auto"/>
                                                                <w:left w:val="none" w:sz="0" w:space="0" w:color="auto"/>
                                                                <w:bottom w:val="none" w:sz="0" w:space="0" w:color="auto"/>
                                                                <w:right w:val="none" w:sz="0" w:space="0" w:color="auto"/>
                                                              </w:divBdr>
                                                            </w:div>
                                                            <w:div w:id="1116679747">
                                                              <w:marLeft w:val="0"/>
                                                              <w:marRight w:val="0"/>
                                                              <w:marTop w:val="0"/>
                                                              <w:marBottom w:val="150"/>
                                                              <w:divBdr>
                                                                <w:top w:val="none" w:sz="0" w:space="0" w:color="auto"/>
                                                                <w:left w:val="none" w:sz="0" w:space="0" w:color="auto"/>
                                                                <w:bottom w:val="none" w:sz="0" w:space="0" w:color="auto"/>
                                                                <w:right w:val="none" w:sz="0" w:space="0" w:color="auto"/>
                                                              </w:divBdr>
                                                              <w:divsChild>
                                                                <w:div w:id="1342272555">
                                                                  <w:marLeft w:val="0"/>
                                                                  <w:marRight w:val="0"/>
                                                                  <w:marTop w:val="0"/>
                                                                  <w:marBottom w:val="0"/>
                                                                  <w:divBdr>
                                                                    <w:top w:val="none" w:sz="0" w:space="0" w:color="auto"/>
                                                                    <w:left w:val="none" w:sz="0" w:space="0" w:color="auto"/>
                                                                    <w:bottom w:val="none" w:sz="0" w:space="0" w:color="auto"/>
                                                                    <w:right w:val="none" w:sz="0" w:space="0" w:color="auto"/>
                                                                  </w:divBdr>
                                                                </w:div>
                                                              </w:divsChild>
                                                            </w:div>
                                                            <w:div w:id="1250195943">
                                                              <w:marLeft w:val="0"/>
                                                              <w:marRight w:val="0"/>
                                                              <w:marTop w:val="0"/>
                                                              <w:marBottom w:val="0"/>
                                                              <w:divBdr>
                                                                <w:top w:val="none" w:sz="0" w:space="0" w:color="auto"/>
                                                                <w:left w:val="none" w:sz="0" w:space="0" w:color="auto"/>
                                                                <w:bottom w:val="none" w:sz="0" w:space="0" w:color="auto"/>
                                                                <w:right w:val="none" w:sz="0" w:space="0" w:color="auto"/>
                                                              </w:divBdr>
                                                              <w:divsChild>
                                                                <w:div w:id="231238209">
                                                                  <w:marLeft w:val="0"/>
                                                                  <w:marRight w:val="0"/>
                                                                  <w:marTop w:val="225"/>
                                                                  <w:marBottom w:val="225"/>
                                                                  <w:divBdr>
                                                                    <w:top w:val="none" w:sz="0" w:space="0" w:color="auto"/>
                                                                    <w:left w:val="none" w:sz="0" w:space="0" w:color="auto"/>
                                                                    <w:bottom w:val="single" w:sz="6" w:space="0" w:color="E6DAD2"/>
                                                                    <w:right w:val="single" w:sz="6" w:space="0" w:color="E6DAD2"/>
                                                                  </w:divBdr>
                                                                  <w:divsChild>
                                                                    <w:div w:id="1185023373">
                                                                      <w:marLeft w:val="0"/>
                                                                      <w:marRight w:val="0"/>
                                                                      <w:marTop w:val="225"/>
                                                                      <w:marBottom w:val="225"/>
                                                                      <w:divBdr>
                                                                        <w:top w:val="none" w:sz="0" w:space="0" w:color="auto"/>
                                                                        <w:left w:val="none" w:sz="0" w:space="0" w:color="auto"/>
                                                                        <w:bottom w:val="none" w:sz="0" w:space="0" w:color="auto"/>
                                                                        <w:right w:val="none" w:sz="0" w:space="0" w:color="auto"/>
                                                                      </w:divBdr>
                                                                    </w:div>
                                                                  </w:divsChild>
                                                                </w:div>
                                                                <w:div w:id="1036585944">
                                                                  <w:marLeft w:val="0"/>
                                                                  <w:marRight w:val="0"/>
                                                                  <w:marTop w:val="375"/>
                                                                  <w:marBottom w:val="150"/>
                                                                  <w:divBdr>
                                                                    <w:top w:val="single" w:sz="6" w:space="0" w:color="0D507A"/>
                                                                    <w:left w:val="single" w:sz="6" w:space="0" w:color="0D507A"/>
                                                                    <w:bottom w:val="single" w:sz="6" w:space="0" w:color="0D507A"/>
                                                                    <w:right w:val="single" w:sz="6" w:space="0" w:color="0D507A"/>
                                                                  </w:divBdr>
                                                                  <w:divsChild>
                                                                    <w:div w:id="959604606">
                                                                      <w:marLeft w:val="0"/>
                                                                      <w:marRight w:val="0"/>
                                                                      <w:marTop w:val="225"/>
                                                                      <w:marBottom w:val="225"/>
                                                                      <w:divBdr>
                                                                        <w:top w:val="none" w:sz="0" w:space="0" w:color="auto"/>
                                                                        <w:left w:val="none" w:sz="0" w:space="0" w:color="auto"/>
                                                                        <w:bottom w:val="single" w:sz="6" w:space="0" w:color="E6DAD2"/>
                                                                        <w:right w:val="single" w:sz="6" w:space="0" w:color="E6DAD2"/>
                                                                      </w:divBdr>
                                                                      <w:divsChild>
                                                                        <w:div w:id="1861578554">
                                                                          <w:marLeft w:val="0"/>
                                                                          <w:marRight w:val="0"/>
                                                                          <w:marTop w:val="225"/>
                                                                          <w:marBottom w:val="225"/>
                                                                          <w:divBdr>
                                                                            <w:top w:val="none" w:sz="0" w:space="0" w:color="auto"/>
                                                                            <w:left w:val="none" w:sz="0" w:space="0" w:color="auto"/>
                                                                            <w:bottom w:val="none" w:sz="0" w:space="0" w:color="auto"/>
                                                                            <w:right w:val="none" w:sz="0" w:space="0" w:color="auto"/>
                                                                          </w:divBdr>
                                                                        </w:div>
                                                                      </w:divsChild>
                                                                    </w:div>
                                                                    <w:div w:id="1509057793">
                                                                      <w:marLeft w:val="0"/>
                                                                      <w:marRight w:val="0"/>
                                                                      <w:marTop w:val="0"/>
                                                                      <w:marBottom w:val="0"/>
                                                                      <w:divBdr>
                                                                        <w:top w:val="none" w:sz="0" w:space="0" w:color="auto"/>
                                                                        <w:left w:val="none" w:sz="0" w:space="0" w:color="auto"/>
                                                                        <w:bottom w:val="none" w:sz="0" w:space="0" w:color="auto"/>
                                                                        <w:right w:val="none" w:sz="0" w:space="0" w:color="auto"/>
                                                                      </w:divBdr>
                                                                      <w:divsChild>
                                                                        <w:div w:id="2036033826">
                                                                          <w:marLeft w:val="0"/>
                                                                          <w:marRight w:val="0"/>
                                                                          <w:marTop w:val="0"/>
                                                                          <w:marBottom w:val="0"/>
                                                                          <w:divBdr>
                                                                            <w:top w:val="none" w:sz="0" w:space="0" w:color="auto"/>
                                                                            <w:left w:val="none" w:sz="0" w:space="0" w:color="auto"/>
                                                                            <w:bottom w:val="none" w:sz="0" w:space="0" w:color="auto"/>
                                                                            <w:right w:val="none" w:sz="0" w:space="0" w:color="auto"/>
                                                                          </w:divBdr>
                                                                        </w:div>
                                                                      </w:divsChild>
                                                                    </w:div>
                                                                    <w:div w:id="651565099">
                                                                      <w:marLeft w:val="0"/>
                                                                      <w:marRight w:val="0"/>
                                                                      <w:marTop w:val="225"/>
                                                                      <w:marBottom w:val="225"/>
                                                                      <w:divBdr>
                                                                        <w:top w:val="none" w:sz="0" w:space="0" w:color="auto"/>
                                                                        <w:left w:val="none" w:sz="0" w:space="0" w:color="auto"/>
                                                                        <w:bottom w:val="single" w:sz="6" w:space="0" w:color="E4E4D5"/>
                                                                        <w:right w:val="single" w:sz="6" w:space="0" w:color="E4E4D5"/>
                                                                      </w:divBdr>
                                                                      <w:divsChild>
                                                                        <w:div w:id="1907451739">
                                                                          <w:marLeft w:val="0"/>
                                                                          <w:marRight w:val="0"/>
                                                                          <w:marTop w:val="225"/>
                                                                          <w:marBottom w:val="225"/>
                                                                          <w:divBdr>
                                                                            <w:top w:val="none" w:sz="0" w:space="0" w:color="auto"/>
                                                                            <w:left w:val="none" w:sz="0" w:space="0" w:color="auto"/>
                                                                            <w:bottom w:val="none" w:sz="0" w:space="0" w:color="auto"/>
                                                                            <w:right w:val="none" w:sz="0" w:space="0" w:color="auto"/>
                                                                          </w:divBdr>
                                                                          <w:divsChild>
                                                                            <w:div w:id="614097853">
                                                                              <w:marLeft w:val="0"/>
                                                                              <w:marRight w:val="0"/>
                                                                              <w:marTop w:val="0"/>
                                                                              <w:marBottom w:val="0"/>
                                                                              <w:divBdr>
                                                                                <w:top w:val="none" w:sz="0" w:space="0" w:color="auto"/>
                                                                                <w:left w:val="none" w:sz="0" w:space="0" w:color="auto"/>
                                                                                <w:bottom w:val="none" w:sz="0" w:space="0" w:color="auto"/>
                                                                                <w:right w:val="none" w:sz="0" w:space="0" w:color="auto"/>
                                                                              </w:divBdr>
                                                                              <w:divsChild>
                                                                                <w:div w:id="22051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0622379">
                                                                  <w:marLeft w:val="0"/>
                                                                  <w:marRight w:val="0"/>
                                                                  <w:marTop w:val="375"/>
                                                                  <w:marBottom w:val="150"/>
                                                                  <w:divBdr>
                                                                    <w:top w:val="single" w:sz="6" w:space="0" w:color="0D507A"/>
                                                                    <w:left w:val="single" w:sz="6" w:space="0" w:color="0D507A"/>
                                                                    <w:bottom w:val="single" w:sz="6" w:space="0" w:color="0D507A"/>
                                                                    <w:right w:val="single" w:sz="6" w:space="0" w:color="0D507A"/>
                                                                  </w:divBdr>
                                                                  <w:divsChild>
                                                                    <w:div w:id="1271162154">
                                                                      <w:marLeft w:val="0"/>
                                                                      <w:marRight w:val="0"/>
                                                                      <w:marTop w:val="225"/>
                                                                      <w:marBottom w:val="225"/>
                                                                      <w:divBdr>
                                                                        <w:top w:val="none" w:sz="0" w:space="0" w:color="auto"/>
                                                                        <w:left w:val="none" w:sz="0" w:space="0" w:color="auto"/>
                                                                        <w:bottom w:val="single" w:sz="6" w:space="0" w:color="E6DAD2"/>
                                                                        <w:right w:val="single" w:sz="6" w:space="0" w:color="E6DAD2"/>
                                                                      </w:divBdr>
                                                                      <w:divsChild>
                                                                        <w:div w:id="1673290774">
                                                                          <w:marLeft w:val="0"/>
                                                                          <w:marRight w:val="0"/>
                                                                          <w:marTop w:val="225"/>
                                                                          <w:marBottom w:val="225"/>
                                                                          <w:divBdr>
                                                                            <w:top w:val="none" w:sz="0" w:space="0" w:color="auto"/>
                                                                            <w:left w:val="none" w:sz="0" w:space="0" w:color="auto"/>
                                                                            <w:bottom w:val="none" w:sz="0" w:space="0" w:color="auto"/>
                                                                            <w:right w:val="none" w:sz="0" w:space="0" w:color="auto"/>
                                                                          </w:divBdr>
                                                                        </w:div>
                                                                      </w:divsChild>
                                                                    </w:div>
                                                                    <w:div w:id="620766206">
                                                                      <w:marLeft w:val="0"/>
                                                                      <w:marRight w:val="0"/>
                                                                      <w:marTop w:val="0"/>
                                                                      <w:marBottom w:val="0"/>
                                                                      <w:divBdr>
                                                                        <w:top w:val="none" w:sz="0" w:space="0" w:color="auto"/>
                                                                        <w:left w:val="none" w:sz="0" w:space="0" w:color="auto"/>
                                                                        <w:bottom w:val="none" w:sz="0" w:space="0" w:color="auto"/>
                                                                        <w:right w:val="none" w:sz="0" w:space="0" w:color="auto"/>
                                                                      </w:divBdr>
                                                                      <w:divsChild>
                                                                        <w:div w:id="327562061">
                                                                          <w:marLeft w:val="0"/>
                                                                          <w:marRight w:val="0"/>
                                                                          <w:marTop w:val="0"/>
                                                                          <w:marBottom w:val="0"/>
                                                                          <w:divBdr>
                                                                            <w:top w:val="none" w:sz="0" w:space="0" w:color="auto"/>
                                                                            <w:left w:val="none" w:sz="0" w:space="0" w:color="auto"/>
                                                                            <w:bottom w:val="none" w:sz="0" w:space="0" w:color="auto"/>
                                                                            <w:right w:val="none" w:sz="0" w:space="0" w:color="auto"/>
                                                                          </w:divBdr>
                                                                        </w:div>
                                                                      </w:divsChild>
                                                                    </w:div>
                                                                    <w:div w:id="1767341327">
                                                                      <w:marLeft w:val="0"/>
                                                                      <w:marRight w:val="0"/>
                                                                      <w:marTop w:val="0"/>
                                                                      <w:marBottom w:val="0"/>
                                                                      <w:divBdr>
                                                                        <w:top w:val="none" w:sz="0" w:space="0" w:color="auto"/>
                                                                        <w:left w:val="none" w:sz="0" w:space="0" w:color="auto"/>
                                                                        <w:bottom w:val="none" w:sz="0" w:space="0" w:color="auto"/>
                                                                        <w:right w:val="none" w:sz="0" w:space="0" w:color="auto"/>
                                                                      </w:divBdr>
                                                                      <w:divsChild>
                                                                        <w:div w:id="1408455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827197">
                                                                  <w:marLeft w:val="0"/>
                                                                  <w:marRight w:val="0"/>
                                                                  <w:marTop w:val="375"/>
                                                                  <w:marBottom w:val="150"/>
                                                                  <w:divBdr>
                                                                    <w:top w:val="single" w:sz="6" w:space="0" w:color="0D507A"/>
                                                                    <w:left w:val="single" w:sz="6" w:space="0" w:color="0D507A"/>
                                                                    <w:bottom w:val="single" w:sz="6" w:space="0" w:color="0D507A"/>
                                                                    <w:right w:val="single" w:sz="6" w:space="0" w:color="0D507A"/>
                                                                  </w:divBdr>
                                                                  <w:divsChild>
                                                                    <w:div w:id="55663899">
                                                                      <w:marLeft w:val="0"/>
                                                                      <w:marRight w:val="0"/>
                                                                      <w:marTop w:val="0"/>
                                                                      <w:marBottom w:val="0"/>
                                                                      <w:divBdr>
                                                                        <w:top w:val="none" w:sz="0" w:space="0" w:color="auto"/>
                                                                        <w:left w:val="none" w:sz="0" w:space="0" w:color="auto"/>
                                                                        <w:bottom w:val="none" w:sz="0" w:space="0" w:color="auto"/>
                                                                        <w:right w:val="none" w:sz="0" w:space="0" w:color="auto"/>
                                                                      </w:divBdr>
                                                                      <w:divsChild>
                                                                        <w:div w:id="854424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261168">
                                                                  <w:marLeft w:val="0"/>
                                                                  <w:marRight w:val="0"/>
                                                                  <w:marTop w:val="375"/>
                                                                  <w:marBottom w:val="150"/>
                                                                  <w:divBdr>
                                                                    <w:top w:val="single" w:sz="6" w:space="0" w:color="0D507A"/>
                                                                    <w:left w:val="single" w:sz="6" w:space="0" w:color="0D507A"/>
                                                                    <w:bottom w:val="single" w:sz="6" w:space="0" w:color="0D507A"/>
                                                                    <w:right w:val="single" w:sz="6" w:space="0" w:color="0D507A"/>
                                                                  </w:divBdr>
                                                                  <w:divsChild>
                                                                    <w:div w:id="403534324">
                                                                      <w:marLeft w:val="0"/>
                                                                      <w:marRight w:val="0"/>
                                                                      <w:marTop w:val="0"/>
                                                                      <w:marBottom w:val="0"/>
                                                                      <w:divBdr>
                                                                        <w:top w:val="none" w:sz="0" w:space="0" w:color="auto"/>
                                                                        <w:left w:val="none" w:sz="0" w:space="0" w:color="auto"/>
                                                                        <w:bottom w:val="none" w:sz="0" w:space="0" w:color="auto"/>
                                                                        <w:right w:val="none" w:sz="0" w:space="0" w:color="auto"/>
                                                                      </w:divBdr>
                                                                      <w:divsChild>
                                                                        <w:div w:id="1848132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240590">
                                                                  <w:marLeft w:val="0"/>
                                                                  <w:marRight w:val="0"/>
                                                                  <w:marTop w:val="375"/>
                                                                  <w:marBottom w:val="150"/>
                                                                  <w:divBdr>
                                                                    <w:top w:val="single" w:sz="6" w:space="0" w:color="0D507A"/>
                                                                    <w:left w:val="single" w:sz="6" w:space="0" w:color="0D507A"/>
                                                                    <w:bottom w:val="single" w:sz="6" w:space="0" w:color="0D507A"/>
                                                                    <w:right w:val="single" w:sz="6" w:space="0" w:color="0D507A"/>
                                                                  </w:divBdr>
                                                                  <w:divsChild>
                                                                    <w:div w:id="331180971">
                                                                      <w:marLeft w:val="0"/>
                                                                      <w:marRight w:val="0"/>
                                                                      <w:marTop w:val="0"/>
                                                                      <w:marBottom w:val="0"/>
                                                                      <w:divBdr>
                                                                        <w:top w:val="none" w:sz="0" w:space="0" w:color="auto"/>
                                                                        <w:left w:val="none" w:sz="0" w:space="0" w:color="auto"/>
                                                                        <w:bottom w:val="none" w:sz="0" w:space="0" w:color="auto"/>
                                                                        <w:right w:val="none" w:sz="0" w:space="0" w:color="auto"/>
                                                                      </w:divBdr>
                                                                      <w:divsChild>
                                                                        <w:div w:id="1419906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32891">
                                                                  <w:marLeft w:val="0"/>
                                                                  <w:marRight w:val="0"/>
                                                                  <w:marTop w:val="375"/>
                                                                  <w:marBottom w:val="150"/>
                                                                  <w:divBdr>
                                                                    <w:top w:val="single" w:sz="6" w:space="0" w:color="0D507A"/>
                                                                    <w:left w:val="single" w:sz="6" w:space="0" w:color="0D507A"/>
                                                                    <w:bottom w:val="single" w:sz="6" w:space="0" w:color="0D507A"/>
                                                                    <w:right w:val="single" w:sz="6" w:space="0" w:color="0D507A"/>
                                                                  </w:divBdr>
                                                                  <w:divsChild>
                                                                    <w:div w:id="2100831902">
                                                                      <w:marLeft w:val="0"/>
                                                                      <w:marRight w:val="0"/>
                                                                      <w:marTop w:val="0"/>
                                                                      <w:marBottom w:val="0"/>
                                                                      <w:divBdr>
                                                                        <w:top w:val="none" w:sz="0" w:space="0" w:color="auto"/>
                                                                        <w:left w:val="none" w:sz="0" w:space="0" w:color="auto"/>
                                                                        <w:bottom w:val="none" w:sz="0" w:space="0" w:color="auto"/>
                                                                        <w:right w:val="none" w:sz="0" w:space="0" w:color="auto"/>
                                                                      </w:divBdr>
                                                                      <w:divsChild>
                                                                        <w:div w:id="554001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3042725">
                                                                  <w:marLeft w:val="0"/>
                                                                  <w:marRight w:val="0"/>
                                                                  <w:marTop w:val="375"/>
                                                                  <w:marBottom w:val="150"/>
                                                                  <w:divBdr>
                                                                    <w:top w:val="single" w:sz="6" w:space="0" w:color="0D507A"/>
                                                                    <w:left w:val="single" w:sz="6" w:space="0" w:color="0D507A"/>
                                                                    <w:bottom w:val="single" w:sz="6" w:space="0" w:color="0D507A"/>
                                                                    <w:right w:val="single" w:sz="6" w:space="0" w:color="0D507A"/>
                                                                  </w:divBdr>
                                                                  <w:divsChild>
                                                                    <w:div w:id="1239973848">
                                                                      <w:marLeft w:val="0"/>
                                                                      <w:marRight w:val="0"/>
                                                                      <w:marTop w:val="0"/>
                                                                      <w:marBottom w:val="0"/>
                                                                      <w:divBdr>
                                                                        <w:top w:val="none" w:sz="0" w:space="0" w:color="auto"/>
                                                                        <w:left w:val="none" w:sz="0" w:space="0" w:color="auto"/>
                                                                        <w:bottom w:val="none" w:sz="0" w:space="0" w:color="auto"/>
                                                                        <w:right w:val="none" w:sz="0" w:space="0" w:color="auto"/>
                                                                      </w:divBdr>
                                                                      <w:divsChild>
                                                                        <w:div w:id="735005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9926774">
                                                                  <w:marLeft w:val="0"/>
                                                                  <w:marRight w:val="0"/>
                                                                  <w:marTop w:val="375"/>
                                                                  <w:marBottom w:val="150"/>
                                                                  <w:divBdr>
                                                                    <w:top w:val="single" w:sz="6" w:space="0" w:color="0D507A"/>
                                                                    <w:left w:val="single" w:sz="6" w:space="0" w:color="0D507A"/>
                                                                    <w:bottom w:val="single" w:sz="6" w:space="0" w:color="0D507A"/>
                                                                    <w:right w:val="single" w:sz="6" w:space="0" w:color="0D507A"/>
                                                                  </w:divBdr>
                                                                  <w:divsChild>
                                                                    <w:div w:id="533464920">
                                                                      <w:marLeft w:val="0"/>
                                                                      <w:marRight w:val="0"/>
                                                                      <w:marTop w:val="0"/>
                                                                      <w:marBottom w:val="0"/>
                                                                      <w:divBdr>
                                                                        <w:top w:val="none" w:sz="0" w:space="0" w:color="auto"/>
                                                                        <w:left w:val="none" w:sz="0" w:space="0" w:color="auto"/>
                                                                        <w:bottom w:val="none" w:sz="0" w:space="0" w:color="auto"/>
                                                                        <w:right w:val="none" w:sz="0" w:space="0" w:color="auto"/>
                                                                      </w:divBdr>
                                                                      <w:divsChild>
                                                                        <w:div w:id="367992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1417402">
                                                                  <w:marLeft w:val="0"/>
                                                                  <w:marRight w:val="0"/>
                                                                  <w:marTop w:val="375"/>
                                                                  <w:marBottom w:val="150"/>
                                                                  <w:divBdr>
                                                                    <w:top w:val="single" w:sz="6" w:space="0" w:color="0D507A"/>
                                                                    <w:left w:val="single" w:sz="6" w:space="0" w:color="0D507A"/>
                                                                    <w:bottom w:val="single" w:sz="6" w:space="0" w:color="0D507A"/>
                                                                    <w:right w:val="single" w:sz="6" w:space="0" w:color="0D507A"/>
                                                                  </w:divBdr>
                                                                  <w:divsChild>
                                                                    <w:div w:id="200018141">
                                                                      <w:marLeft w:val="0"/>
                                                                      <w:marRight w:val="0"/>
                                                                      <w:marTop w:val="225"/>
                                                                      <w:marBottom w:val="225"/>
                                                                      <w:divBdr>
                                                                        <w:top w:val="none" w:sz="0" w:space="0" w:color="auto"/>
                                                                        <w:left w:val="none" w:sz="0" w:space="0" w:color="auto"/>
                                                                        <w:bottom w:val="single" w:sz="6" w:space="0" w:color="E6DAD2"/>
                                                                        <w:right w:val="single" w:sz="6" w:space="0" w:color="E6DAD2"/>
                                                                      </w:divBdr>
                                                                      <w:divsChild>
                                                                        <w:div w:id="655885349">
                                                                          <w:marLeft w:val="0"/>
                                                                          <w:marRight w:val="0"/>
                                                                          <w:marTop w:val="225"/>
                                                                          <w:marBottom w:val="225"/>
                                                                          <w:divBdr>
                                                                            <w:top w:val="none" w:sz="0" w:space="0" w:color="auto"/>
                                                                            <w:left w:val="none" w:sz="0" w:space="0" w:color="auto"/>
                                                                            <w:bottom w:val="none" w:sz="0" w:space="0" w:color="auto"/>
                                                                            <w:right w:val="none" w:sz="0" w:space="0" w:color="auto"/>
                                                                          </w:divBdr>
                                                                        </w:div>
                                                                      </w:divsChild>
                                                                    </w:div>
                                                                    <w:div w:id="2049798206">
                                                                      <w:marLeft w:val="0"/>
                                                                      <w:marRight w:val="0"/>
                                                                      <w:marTop w:val="0"/>
                                                                      <w:marBottom w:val="0"/>
                                                                      <w:divBdr>
                                                                        <w:top w:val="none" w:sz="0" w:space="0" w:color="auto"/>
                                                                        <w:left w:val="none" w:sz="0" w:space="0" w:color="auto"/>
                                                                        <w:bottom w:val="none" w:sz="0" w:space="0" w:color="auto"/>
                                                                        <w:right w:val="none" w:sz="0" w:space="0" w:color="auto"/>
                                                                      </w:divBdr>
                                                                      <w:divsChild>
                                                                        <w:div w:id="515507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041695">
                                                                  <w:marLeft w:val="0"/>
                                                                  <w:marRight w:val="0"/>
                                                                  <w:marTop w:val="375"/>
                                                                  <w:marBottom w:val="150"/>
                                                                  <w:divBdr>
                                                                    <w:top w:val="single" w:sz="6" w:space="0" w:color="0D507A"/>
                                                                    <w:left w:val="single" w:sz="6" w:space="0" w:color="0D507A"/>
                                                                    <w:bottom w:val="single" w:sz="6" w:space="0" w:color="0D507A"/>
                                                                    <w:right w:val="single" w:sz="6" w:space="0" w:color="0D507A"/>
                                                                  </w:divBdr>
                                                                  <w:divsChild>
                                                                    <w:div w:id="1263757940">
                                                                      <w:marLeft w:val="0"/>
                                                                      <w:marRight w:val="0"/>
                                                                      <w:marTop w:val="0"/>
                                                                      <w:marBottom w:val="0"/>
                                                                      <w:divBdr>
                                                                        <w:top w:val="none" w:sz="0" w:space="0" w:color="auto"/>
                                                                        <w:left w:val="none" w:sz="0" w:space="0" w:color="auto"/>
                                                                        <w:bottom w:val="none" w:sz="0" w:space="0" w:color="auto"/>
                                                                        <w:right w:val="none" w:sz="0" w:space="0" w:color="auto"/>
                                                                      </w:divBdr>
                                                                      <w:divsChild>
                                                                        <w:div w:id="789133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117895">
                                                                  <w:marLeft w:val="0"/>
                                                                  <w:marRight w:val="0"/>
                                                                  <w:marTop w:val="375"/>
                                                                  <w:marBottom w:val="150"/>
                                                                  <w:divBdr>
                                                                    <w:top w:val="single" w:sz="6" w:space="0" w:color="0D507A"/>
                                                                    <w:left w:val="single" w:sz="6" w:space="0" w:color="0D507A"/>
                                                                    <w:bottom w:val="single" w:sz="6" w:space="0" w:color="0D507A"/>
                                                                    <w:right w:val="single" w:sz="6" w:space="0" w:color="0D507A"/>
                                                                  </w:divBdr>
                                                                  <w:divsChild>
                                                                    <w:div w:id="2115468928">
                                                                      <w:marLeft w:val="0"/>
                                                                      <w:marRight w:val="0"/>
                                                                      <w:marTop w:val="0"/>
                                                                      <w:marBottom w:val="0"/>
                                                                      <w:divBdr>
                                                                        <w:top w:val="none" w:sz="0" w:space="0" w:color="auto"/>
                                                                        <w:left w:val="none" w:sz="0" w:space="0" w:color="auto"/>
                                                                        <w:bottom w:val="none" w:sz="0" w:space="0" w:color="auto"/>
                                                                        <w:right w:val="none" w:sz="0" w:space="0" w:color="auto"/>
                                                                      </w:divBdr>
                                                                      <w:divsChild>
                                                                        <w:div w:id="847982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316279">
                                                                  <w:marLeft w:val="0"/>
                                                                  <w:marRight w:val="0"/>
                                                                  <w:marTop w:val="375"/>
                                                                  <w:marBottom w:val="150"/>
                                                                  <w:divBdr>
                                                                    <w:top w:val="single" w:sz="6" w:space="0" w:color="0D507A"/>
                                                                    <w:left w:val="single" w:sz="6" w:space="0" w:color="0D507A"/>
                                                                    <w:bottom w:val="single" w:sz="6" w:space="0" w:color="0D507A"/>
                                                                    <w:right w:val="single" w:sz="6" w:space="0" w:color="0D507A"/>
                                                                  </w:divBdr>
                                                                  <w:divsChild>
                                                                    <w:div w:id="1431702204">
                                                                      <w:marLeft w:val="0"/>
                                                                      <w:marRight w:val="0"/>
                                                                      <w:marTop w:val="0"/>
                                                                      <w:marBottom w:val="0"/>
                                                                      <w:divBdr>
                                                                        <w:top w:val="none" w:sz="0" w:space="0" w:color="auto"/>
                                                                        <w:left w:val="none" w:sz="0" w:space="0" w:color="auto"/>
                                                                        <w:bottom w:val="none" w:sz="0" w:space="0" w:color="auto"/>
                                                                        <w:right w:val="none" w:sz="0" w:space="0" w:color="auto"/>
                                                                      </w:divBdr>
                                                                      <w:divsChild>
                                                                        <w:div w:id="2028749133">
                                                                          <w:marLeft w:val="0"/>
                                                                          <w:marRight w:val="0"/>
                                                                          <w:marTop w:val="0"/>
                                                                          <w:marBottom w:val="0"/>
                                                                          <w:divBdr>
                                                                            <w:top w:val="none" w:sz="0" w:space="0" w:color="auto"/>
                                                                            <w:left w:val="none" w:sz="0" w:space="0" w:color="auto"/>
                                                                            <w:bottom w:val="none" w:sz="0" w:space="0" w:color="auto"/>
                                                                            <w:right w:val="none" w:sz="0" w:space="0" w:color="auto"/>
                                                                          </w:divBdr>
                                                                        </w:div>
                                                                      </w:divsChild>
                                                                    </w:div>
                                                                    <w:div w:id="1616598317">
                                                                      <w:marLeft w:val="0"/>
                                                                      <w:marRight w:val="0"/>
                                                                      <w:marTop w:val="0"/>
                                                                      <w:marBottom w:val="0"/>
                                                                      <w:divBdr>
                                                                        <w:top w:val="none" w:sz="0" w:space="0" w:color="auto"/>
                                                                        <w:left w:val="none" w:sz="0" w:space="0" w:color="auto"/>
                                                                        <w:bottom w:val="none" w:sz="0" w:space="0" w:color="auto"/>
                                                                        <w:right w:val="none" w:sz="0" w:space="0" w:color="auto"/>
                                                                      </w:divBdr>
                                                                      <w:divsChild>
                                                                        <w:div w:id="1180269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122167">
                                                                  <w:marLeft w:val="0"/>
                                                                  <w:marRight w:val="0"/>
                                                                  <w:marTop w:val="375"/>
                                                                  <w:marBottom w:val="150"/>
                                                                  <w:divBdr>
                                                                    <w:top w:val="single" w:sz="6" w:space="0" w:color="0D507A"/>
                                                                    <w:left w:val="single" w:sz="6" w:space="0" w:color="0D507A"/>
                                                                    <w:bottom w:val="single" w:sz="6" w:space="0" w:color="0D507A"/>
                                                                    <w:right w:val="single" w:sz="6" w:space="0" w:color="0D507A"/>
                                                                  </w:divBdr>
                                                                  <w:divsChild>
                                                                    <w:div w:id="181093462">
                                                                      <w:marLeft w:val="0"/>
                                                                      <w:marRight w:val="0"/>
                                                                      <w:marTop w:val="0"/>
                                                                      <w:marBottom w:val="0"/>
                                                                      <w:divBdr>
                                                                        <w:top w:val="none" w:sz="0" w:space="0" w:color="auto"/>
                                                                        <w:left w:val="none" w:sz="0" w:space="0" w:color="auto"/>
                                                                        <w:bottom w:val="none" w:sz="0" w:space="0" w:color="auto"/>
                                                                        <w:right w:val="none" w:sz="0" w:space="0" w:color="auto"/>
                                                                      </w:divBdr>
                                                                      <w:divsChild>
                                                                        <w:div w:id="443966638">
                                                                          <w:marLeft w:val="0"/>
                                                                          <w:marRight w:val="0"/>
                                                                          <w:marTop w:val="0"/>
                                                                          <w:marBottom w:val="0"/>
                                                                          <w:divBdr>
                                                                            <w:top w:val="none" w:sz="0" w:space="0" w:color="auto"/>
                                                                            <w:left w:val="none" w:sz="0" w:space="0" w:color="auto"/>
                                                                            <w:bottom w:val="none" w:sz="0" w:space="0" w:color="auto"/>
                                                                            <w:right w:val="none" w:sz="0" w:space="0" w:color="auto"/>
                                                                          </w:divBdr>
                                                                        </w:div>
                                                                      </w:divsChild>
                                                                    </w:div>
                                                                    <w:div w:id="1291089996">
                                                                      <w:marLeft w:val="0"/>
                                                                      <w:marRight w:val="0"/>
                                                                      <w:marTop w:val="225"/>
                                                                      <w:marBottom w:val="225"/>
                                                                      <w:divBdr>
                                                                        <w:top w:val="none" w:sz="0" w:space="0" w:color="auto"/>
                                                                        <w:left w:val="none" w:sz="0" w:space="0" w:color="auto"/>
                                                                        <w:bottom w:val="single" w:sz="6" w:space="0" w:color="E6DAD2"/>
                                                                        <w:right w:val="single" w:sz="6" w:space="0" w:color="E6DAD2"/>
                                                                      </w:divBdr>
                                                                      <w:divsChild>
                                                                        <w:div w:id="634680280">
                                                                          <w:marLeft w:val="0"/>
                                                                          <w:marRight w:val="0"/>
                                                                          <w:marTop w:val="225"/>
                                                                          <w:marBottom w:val="225"/>
                                                                          <w:divBdr>
                                                                            <w:top w:val="none" w:sz="0" w:space="0" w:color="auto"/>
                                                                            <w:left w:val="none" w:sz="0" w:space="0" w:color="auto"/>
                                                                            <w:bottom w:val="none" w:sz="0" w:space="0" w:color="auto"/>
                                                                            <w:right w:val="none" w:sz="0" w:space="0" w:color="auto"/>
                                                                          </w:divBdr>
                                                                        </w:div>
                                                                      </w:divsChild>
                                                                    </w:div>
                                                                    <w:div w:id="170263000">
                                                                      <w:marLeft w:val="0"/>
                                                                      <w:marRight w:val="0"/>
                                                                      <w:marTop w:val="0"/>
                                                                      <w:marBottom w:val="0"/>
                                                                      <w:divBdr>
                                                                        <w:top w:val="none" w:sz="0" w:space="0" w:color="auto"/>
                                                                        <w:left w:val="none" w:sz="0" w:space="0" w:color="auto"/>
                                                                        <w:bottom w:val="none" w:sz="0" w:space="0" w:color="auto"/>
                                                                        <w:right w:val="none" w:sz="0" w:space="0" w:color="auto"/>
                                                                      </w:divBdr>
                                                                      <w:divsChild>
                                                                        <w:div w:id="353116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557965">
                                                                  <w:marLeft w:val="0"/>
                                                                  <w:marRight w:val="0"/>
                                                                  <w:marTop w:val="375"/>
                                                                  <w:marBottom w:val="150"/>
                                                                  <w:divBdr>
                                                                    <w:top w:val="single" w:sz="6" w:space="0" w:color="0D507A"/>
                                                                    <w:left w:val="single" w:sz="6" w:space="0" w:color="0D507A"/>
                                                                    <w:bottom w:val="single" w:sz="6" w:space="0" w:color="0D507A"/>
                                                                    <w:right w:val="single" w:sz="6" w:space="0" w:color="0D507A"/>
                                                                  </w:divBdr>
                                                                  <w:divsChild>
                                                                    <w:div w:id="1673333178">
                                                                      <w:marLeft w:val="0"/>
                                                                      <w:marRight w:val="0"/>
                                                                      <w:marTop w:val="0"/>
                                                                      <w:marBottom w:val="0"/>
                                                                      <w:divBdr>
                                                                        <w:top w:val="none" w:sz="0" w:space="0" w:color="auto"/>
                                                                        <w:left w:val="none" w:sz="0" w:space="0" w:color="auto"/>
                                                                        <w:bottom w:val="none" w:sz="0" w:space="0" w:color="auto"/>
                                                                        <w:right w:val="none" w:sz="0" w:space="0" w:color="auto"/>
                                                                      </w:divBdr>
                                                                      <w:divsChild>
                                                                        <w:div w:id="529103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547502">
                                                                  <w:marLeft w:val="0"/>
                                                                  <w:marRight w:val="0"/>
                                                                  <w:marTop w:val="375"/>
                                                                  <w:marBottom w:val="150"/>
                                                                  <w:divBdr>
                                                                    <w:top w:val="single" w:sz="6" w:space="0" w:color="0D507A"/>
                                                                    <w:left w:val="single" w:sz="6" w:space="0" w:color="0D507A"/>
                                                                    <w:bottom w:val="single" w:sz="6" w:space="0" w:color="0D507A"/>
                                                                    <w:right w:val="single" w:sz="6" w:space="0" w:color="0D507A"/>
                                                                  </w:divBdr>
                                                                  <w:divsChild>
                                                                    <w:div w:id="38628143">
                                                                      <w:marLeft w:val="0"/>
                                                                      <w:marRight w:val="0"/>
                                                                      <w:marTop w:val="0"/>
                                                                      <w:marBottom w:val="0"/>
                                                                      <w:divBdr>
                                                                        <w:top w:val="none" w:sz="0" w:space="0" w:color="auto"/>
                                                                        <w:left w:val="none" w:sz="0" w:space="0" w:color="auto"/>
                                                                        <w:bottom w:val="none" w:sz="0" w:space="0" w:color="auto"/>
                                                                        <w:right w:val="none" w:sz="0" w:space="0" w:color="auto"/>
                                                                      </w:divBdr>
                                                                      <w:divsChild>
                                                                        <w:div w:id="1745452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016837">
                                                                  <w:marLeft w:val="0"/>
                                                                  <w:marRight w:val="0"/>
                                                                  <w:marTop w:val="375"/>
                                                                  <w:marBottom w:val="150"/>
                                                                  <w:divBdr>
                                                                    <w:top w:val="single" w:sz="6" w:space="0" w:color="0D507A"/>
                                                                    <w:left w:val="single" w:sz="6" w:space="0" w:color="0D507A"/>
                                                                    <w:bottom w:val="single" w:sz="6" w:space="0" w:color="0D507A"/>
                                                                    <w:right w:val="single" w:sz="6" w:space="0" w:color="0D507A"/>
                                                                  </w:divBdr>
                                                                  <w:divsChild>
                                                                    <w:div w:id="969046098">
                                                                      <w:marLeft w:val="0"/>
                                                                      <w:marRight w:val="0"/>
                                                                      <w:marTop w:val="0"/>
                                                                      <w:marBottom w:val="0"/>
                                                                      <w:divBdr>
                                                                        <w:top w:val="none" w:sz="0" w:space="0" w:color="auto"/>
                                                                        <w:left w:val="none" w:sz="0" w:space="0" w:color="auto"/>
                                                                        <w:bottom w:val="none" w:sz="0" w:space="0" w:color="auto"/>
                                                                        <w:right w:val="none" w:sz="0" w:space="0" w:color="auto"/>
                                                                      </w:divBdr>
                                                                      <w:divsChild>
                                                                        <w:div w:id="1232928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191014">
                                                                  <w:marLeft w:val="0"/>
                                                                  <w:marRight w:val="0"/>
                                                                  <w:marTop w:val="375"/>
                                                                  <w:marBottom w:val="150"/>
                                                                  <w:divBdr>
                                                                    <w:top w:val="single" w:sz="6" w:space="0" w:color="0D507A"/>
                                                                    <w:left w:val="single" w:sz="6" w:space="0" w:color="0D507A"/>
                                                                    <w:bottom w:val="single" w:sz="6" w:space="0" w:color="0D507A"/>
                                                                    <w:right w:val="single" w:sz="6" w:space="0" w:color="0D507A"/>
                                                                  </w:divBdr>
                                                                  <w:divsChild>
                                                                    <w:div w:id="1012337091">
                                                                      <w:marLeft w:val="0"/>
                                                                      <w:marRight w:val="0"/>
                                                                      <w:marTop w:val="0"/>
                                                                      <w:marBottom w:val="0"/>
                                                                      <w:divBdr>
                                                                        <w:top w:val="none" w:sz="0" w:space="0" w:color="auto"/>
                                                                        <w:left w:val="none" w:sz="0" w:space="0" w:color="auto"/>
                                                                        <w:bottom w:val="none" w:sz="0" w:space="0" w:color="auto"/>
                                                                        <w:right w:val="none" w:sz="0" w:space="0" w:color="auto"/>
                                                                      </w:divBdr>
                                                                      <w:divsChild>
                                                                        <w:div w:id="313023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183732">
                                                                  <w:marLeft w:val="0"/>
                                                                  <w:marRight w:val="0"/>
                                                                  <w:marTop w:val="375"/>
                                                                  <w:marBottom w:val="150"/>
                                                                  <w:divBdr>
                                                                    <w:top w:val="single" w:sz="6" w:space="0" w:color="0D507A"/>
                                                                    <w:left w:val="single" w:sz="6" w:space="0" w:color="0D507A"/>
                                                                    <w:bottom w:val="single" w:sz="6" w:space="0" w:color="0D507A"/>
                                                                    <w:right w:val="single" w:sz="6" w:space="0" w:color="0D507A"/>
                                                                  </w:divBdr>
                                                                </w:div>
                                                              </w:divsChild>
                                                            </w:div>
                                                          </w:divsChild>
                                                        </w:div>
                                                      </w:divsChild>
                                                    </w:div>
                                                  </w:divsChild>
                                                </w:div>
                                              </w:divsChild>
                                            </w:div>
                                          </w:divsChild>
                                        </w:div>
                                      </w:divsChild>
                                    </w:div>
                                  </w:divsChild>
                                </w:div>
                              </w:divsChild>
                            </w:div>
                          </w:divsChild>
                        </w:div>
                      </w:divsChild>
                    </w:div>
                  </w:divsChild>
                </w:div>
              </w:divsChild>
            </w:div>
          </w:divsChild>
        </w:div>
      </w:divsChild>
    </w:div>
    <w:div w:id="1402601973">
      <w:bodyDiv w:val="1"/>
      <w:marLeft w:val="0"/>
      <w:marRight w:val="0"/>
      <w:marTop w:val="0"/>
      <w:marBottom w:val="0"/>
      <w:divBdr>
        <w:top w:val="none" w:sz="0" w:space="0" w:color="auto"/>
        <w:left w:val="none" w:sz="0" w:space="0" w:color="auto"/>
        <w:bottom w:val="none" w:sz="0" w:space="0" w:color="auto"/>
        <w:right w:val="none" w:sz="0" w:space="0" w:color="auto"/>
      </w:divBdr>
      <w:divsChild>
        <w:div w:id="2138255305">
          <w:marLeft w:val="0"/>
          <w:marRight w:val="0"/>
          <w:marTop w:val="0"/>
          <w:marBottom w:val="0"/>
          <w:divBdr>
            <w:top w:val="none" w:sz="0" w:space="0" w:color="auto"/>
            <w:left w:val="none" w:sz="0" w:space="0" w:color="auto"/>
            <w:bottom w:val="none" w:sz="0" w:space="0" w:color="auto"/>
            <w:right w:val="none" w:sz="0" w:space="0" w:color="auto"/>
          </w:divBdr>
          <w:divsChild>
            <w:div w:id="476995450">
              <w:marLeft w:val="0"/>
              <w:marRight w:val="0"/>
              <w:marTop w:val="0"/>
              <w:marBottom w:val="0"/>
              <w:divBdr>
                <w:top w:val="none" w:sz="0" w:space="0" w:color="auto"/>
                <w:left w:val="none" w:sz="0" w:space="0" w:color="auto"/>
                <w:bottom w:val="none" w:sz="0" w:space="0" w:color="auto"/>
                <w:right w:val="none" w:sz="0" w:space="0" w:color="auto"/>
              </w:divBdr>
              <w:divsChild>
                <w:div w:id="1316837213">
                  <w:marLeft w:val="0"/>
                  <w:marRight w:val="0"/>
                  <w:marTop w:val="0"/>
                  <w:marBottom w:val="0"/>
                  <w:divBdr>
                    <w:top w:val="none" w:sz="0" w:space="0" w:color="auto"/>
                    <w:left w:val="none" w:sz="0" w:space="0" w:color="auto"/>
                    <w:bottom w:val="none" w:sz="0" w:space="0" w:color="auto"/>
                    <w:right w:val="none" w:sz="0" w:space="0" w:color="auto"/>
                  </w:divBdr>
                  <w:divsChild>
                    <w:div w:id="674108413">
                      <w:marLeft w:val="0"/>
                      <w:marRight w:val="0"/>
                      <w:marTop w:val="0"/>
                      <w:marBottom w:val="0"/>
                      <w:divBdr>
                        <w:top w:val="none" w:sz="0" w:space="0" w:color="auto"/>
                        <w:left w:val="none" w:sz="0" w:space="0" w:color="auto"/>
                        <w:bottom w:val="none" w:sz="0" w:space="0" w:color="auto"/>
                        <w:right w:val="none" w:sz="0" w:space="0" w:color="auto"/>
                      </w:divBdr>
                      <w:divsChild>
                        <w:div w:id="255328564">
                          <w:marLeft w:val="0"/>
                          <w:marRight w:val="0"/>
                          <w:marTop w:val="0"/>
                          <w:marBottom w:val="0"/>
                          <w:divBdr>
                            <w:top w:val="none" w:sz="0" w:space="0" w:color="auto"/>
                            <w:left w:val="none" w:sz="0" w:space="0" w:color="auto"/>
                            <w:bottom w:val="none" w:sz="0" w:space="0" w:color="auto"/>
                            <w:right w:val="none" w:sz="0" w:space="0" w:color="auto"/>
                          </w:divBdr>
                          <w:divsChild>
                            <w:div w:id="1715302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18556339">
      <w:bodyDiv w:val="1"/>
      <w:marLeft w:val="0"/>
      <w:marRight w:val="0"/>
      <w:marTop w:val="0"/>
      <w:marBottom w:val="0"/>
      <w:divBdr>
        <w:top w:val="none" w:sz="0" w:space="0" w:color="auto"/>
        <w:left w:val="none" w:sz="0" w:space="0" w:color="auto"/>
        <w:bottom w:val="none" w:sz="0" w:space="0" w:color="auto"/>
        <w:right w:val="none" w:sz="0" w:space="0" w:color="auto"/>
      </w:divBdr>
    </w:div>
    <w:div w:id="1459835478">
      <w:bodyDiv w:val="1"/>
      <w:marLeft w:val="0"/>
      <w:marRight w:val="0"/>
      <w:marTop w:val="0"/>
      <w:marBottom w:val="0"/>
      <w:divBdr>
        <w:top w:val="none" w:sz="0" w:space="0" w:color="auto"/>
        <w:left w:val="none" w:sz="0" w:space="0" w:color="auto"/>
        <w:bottom w:val="none" w:sz="0" w:space="0" w:color="auto"/>
        <w:right w:val="none" w:sz="0" w:space="0" w:color="auto"/>
      </w:divBdr>
    </w:div>
    <w:div w:id="1493645554">
      <w:bodyDiv w:val="1"/>
      <w:marLeft w:val="0"/>
      <w:marRight w:val="0"/>
      <w:marTop w:val="0"/>
      <w:marBottom w:val="0"/>
      <w:divBdr>
        <w:top w:val="none" w:sz="0" w:space="0" w:color="auto"/>
        <w:left w:val="none" w:sz="0" w:space="0" w:color="auto"/>
        <w:bottom w:val="none" w:sz="0" w:space="0" w:color="auto"/>
        <w:right w:val="none" w:sz="0" w:space="0" w:color="auto"/>
      </w:divBdr>
      <w:divsChild>
        <w:div w:id="846360339">
          <w:marLeft w:val="0"/>
          <w:marRight w:val="0"/>
          <w:marTop w:val="0"/>
          <w:marBottom w:val="0"/>
          <w:divBdr>
            <w:top w:val="none" w:sz="0" w:space="0" w:color="auto"/>
            <w:left w:val="none" w:sz="0" w:space="0" w:color="auto"/>
            <w:bottom w:val="none" w:sz="0" w:space="0" w:color="auto"/>
            <w:right w:val="none" w:sz="0" w:space="0" w:color="auto"/>
          </w:divBdr>
          <w:divsChild>
            <w:div w:id="1586376625">
              <w:marLeft w:val="-3150"/>
              <w:marRight w:val="0"/>
              <w:marTop w:val="0"/>
              <w:marBottom w:val="0"/>
              <w:divBdr>
                <w:top w:val="none" w:sz="0" w:space="0" w:color="auto"/>
                <w:left w:val="none" w:sz="0" w:space="0" w:color="auto"/>
                <w:bottom w:val="none" w:sz="0" w:space="0" w:color="auto"/>
                <w:right w:val="none" w:sz="0" w:space="0" w:color="auto"/>
              </w:divBdr>
              <w:divsChild>
                <w:div w:id="215941606">
                  <w:marLeft w:val="3150"/>
                  <w:marRight w:val="0"/>
                  <w:marTop w:val="0"/>
                  <w:marBottom w:val="225"/>
                  <w:divBdr>
                    <w:top w:val="single" w:sz="6" w:space="4" w:color="CCCCCC"/>
                    <w:left w:val="single" w:sz="6" w:space="11" w:color="CCCCCC"/>
                    <w:bottom w:val="single" w:sz="6" w:space="11" w:color="CCCCCC"/>
                    <w:right w:val="none" w:sz="0" w:space="0" w:color="auto"/>
                  </w:divBdr>
                  <w:divsChild>
                    <w:div w:id="87385215">
                      <w:marLeft w:val="0"/>
                      <w:marRight w:val="0"/>
                      <w:marTop w:val="0"/>
                      <w:marBottom w:val="0"/>
                      <w:divBdr>
                        <w:top w:val="none" w:sz="0" w:space="0" w:color="auto"/>
                        <w:left w:val="none" w:sz="0" w:space="0" w:color="auto"/>
                        <w:bottom w:val="none" w:sz="0" w:space="0" w:color="auto"/>
                        <w:right w:val="none" w:sz="0" w:space="0" w:color="auto"/>
                      </w:divBdr>
                      <w:divsChild>
                        <w:div w:id="1455248326">
                          <w:marLeft w:val="0"/>
                          <w:marRight w:val="0"/>
                          <w:marTop w:val="0"/>
                          <w:marBottom w:val="120"/>
                          <w:divBdr>
                            <w:top w:val="single" w:sz="24" w:space="0" w:color="FFFFFF"/>
                            <w:left w:val="single" w:sz="24" w:space="0" w:color="FFFFFF"/>
                            <w:bottom w:val="single" w:sz="24" w:space="0" w:color="FFFFFF"/>
                            <w:right w:val="single" w:sz="24" w:space="0" w:color="FFFFFF"/>
                          </w:divBdr>
                          <w:divsChild>
                            <w:div w:id="958681980">
                              <w:marLeft w:val="0"/>
                              <w:marRight w:val="0"/>
                              <w:marTop w:val="0"/>
                              <w:marBottom w:val="0"/>
                              <w:divBdr>
                                <w:top w:val="single" w:sz="6" w:space="0" w:color="CCCCCC"/>
                                <w:left w:val="single" w:sz="6" w:space="0" w:color="CCCCCC"/>
                                <w:bottom w:val="single" w:sz="6" w:space="0" w:color="CCCCCC"/>
                                <w:right w:val="single" w:sz="6" w:space="0" w:color="CCCCCC"/>
                              </w:divBdr>
                              <w:divsChild>
                                <w:div w:id="368991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881064">
                          <w:marLeft w:val="0"/>
                          <w:marRight w:val="120"/>
                          <w:marTop w:val="0"/>
                          <w:marBottom w:val="120"/>
                          <w:divBdr>
                            <w:top w:val="none" w:sz="0" w:space="0" w:color="auto"/>
                            <w:left w:val="none" w:sz="0" w:space="0" w:color="auto"/>
                            <w:bottom w:val="none" w:sz="0" w:space="0" w:color="auto"/>
                            <w:right w:val="none" w:sz="0" w:space="0" w:color="auto"/>
                          </w:divBdr>
                        </w:div>
                        <w:div w:id="1191987891">
                          <w:marLeft w:val="0"/>
                          <w:marRight w:val="0"/>
                          <w:marTop w:val="0"/>
                          <w:marBottom w:val="120"/>
                          <w:divBdr>
                            <w:top w:val="single" w:sz="24" w:space="0" w:color="FFFFFF"/>
                            <w:left w:val="single" w:sz="24" w:space="0" w:color="FFFFFF"/>
                            <w:bottom w:val="single" w:sz="24" w:space="0" w:color="FFFFFF"/>
                            <w:right w:val="single" w:sz="24" w:space="0" w:color="FFFFFF"/>
                          </w:divBdr>
                          <w:divsChild>
                            <w:div w:id="130830420">
                              <w:marLeft w:val="0"/>
                              <w:marRight w:val="0"/>
                              <w:marTop w:val="0"/>
                              <w:marBottom w:val="0"/>
                              <w:divBdr>
                                <w:top w:val="single" w:sz="6" w:space="0" w:color="CCCCCC"/>
                                <w:left w:val="single" w:sz="6" w:space="0" w:color="CCCCCC"/>
                                <w:bottom w:val="single" w:sz="6" w:space="0" w:color="CCCCCC"/>
                                <w:right w:val="single" w:sz="6" w:space="0" w:color="CCCCCC"/>
                              </w:divBdr>
                              <w:divsChild>
                                <w:div w:id="2049867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9867997">
                          <w:marLeft w:val="0"/>
                          <w:marRight w:val="0"/>
                          <w:marTop w:val="0"/>
                          <w:marBottom w:val="120"/>
                          <w:divBdr>
                            <w:top w:val="single" w:sz="24" w:space="0" w:color="FFFFFF"/>
                            <w:left w:val="single" w:sz="24" w:space="0" w:color="FFFFFF"/>
                            <w:bottom w:val="single" w:sz="24" w:space="0" w:color="FFFFFF"/>
                            <w:right w:val="single" w:sz="24" w:space="0" w:color="FFFFFF"/>
                          </w:divBdr>
                          <w:divsChild>
                            <w:div w:id="1123502904">
                              <w:marLeft w:val="0"/>
                              <w:marRight w:val="0"/>
                              <w:marTop w:val="0"/>
                              <w:marBottom w:val="0"/>
                              <w:divBdr>
                                <w:top w:val="single" w:sz="6" w:space="0" w:color="CCCCCC"/>
                                <w:left w:val="single" w:sz="6" w:space="0" w:color="CCCCCC"/>
                                <w:bottom w:val="single" w:sz="6" w:space="0" w:color="CCCCCC"/>
                                <w:right w:val="single" w:sz="6" w:space="0" w:color="CCCCCC"/>
                              </w:divBdr>
                              <w:divsChild>
                                <w:div w:id="1712608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67128202">
      <w:bodyDiv w:val="1"/>
      <w:marLeft w:val="0"/>
      <w:marRight w:val="0"/>
      <w:marTop w:val="0"/>
      <w:marBottom w:val="15"/>
      <w:divBdr>
        <w:top w:val="none" w:sz="0" w:space="0" w:color="auto"/>
        <w:left w:val="none" w:sz="0" w:space="0" w:color="auto"/>
        <w:bottom w:val="none" w:sz="0" w:space="0" w:color="auto"/>
        <w:right w:val="none" w:sz="0" w:space="0" w:color="auto"/>
      </w:divBdr>
      <w:divsChild>
        <w:div w:id="1227763718">
          <w:marLeft w:val="0"/>
          <w:marRight w:val="0"/>
          <w:marTop w:val="0"/>
          <w:marBottom w:val="0"/>
          <w:divBdr>
            <w:top w:val="none" w:sz="0" w:space="0" w:color="auto"/>
            <w:left w:val="none" w:sz="0" w:space="0" w:color="auto"/>
            <w:bottom w:val="none" w:sz="0" w:space="0" w:color="auto"/>
            <w:right w:val="none" w:sz="0" w:space="0" w:color="auto"/>
          </w:divBdr>
          <w:divsChild>
            <w:div w:id="65954798">
              <w:marLeft w:val="0"/>
              <w:marRight w:val="0"/>
              <w:marTop w:val="0"/>
              <w:marBottom w:val="0"/>
              <w:divBdr>
                <w:top w:val="none" w:sz="0" w:space="0" w:color="auto"/>
                <w:left w:val="none" w:sz="0" w:space="0" w:color="auto"/>
                <w:bottom w:val="none" w:sz="0" w:space="0" w:color="auto"/>
                <w:right w:val="none" w:sz="0" w:space="0" w:color="auto"/>
              </w:divBdr>
              <w:divsChild>
                <w:div w:id="247034858">
                  <w:marLeft w:val="0"/>
                  <w:marRight w:val="0"/>
                  <w:marTop w:val="0"/>
                  <w:marBottom w:val="0"/>
                  <w:divBdr>
                    <w:top w:val="none" w:sz="0" w:space="0" w:color="auto"/>
                    <w:left w:val="none" w:sz="0" w:space="0" w:color="auto"/>
                    <w:bottom w:val="none" w:sz="0" w:space="0" w:color="auto"/>
                    <w:right w:val="none" w:sz="0" w:space="0" w:color="auto"/>
                  </w:divBdr>
                  <w:divsChild>
                    <w:div w:id="1272395653">
                      <w:marLeft w:val="0"/>
                      <w:marRight w:val="0"/>
                      <w:marTop w:val="0"/>
                      <w:marBottom w:val="0"/>
                      <w:divBdr>
                        <w:top w:val="none" w:sz="0" w:space="0" w:color="auto"/>
                        <w:left w:val="none" w:sz="0" w:space="0" w:color="auto"/>
                        <w:bottom w:val="none" w:sz="0" w:space="0" w:color="auto"/>
                        <w:right w:val="none" w:sz="0" w:space="0" w:color="auto"/>
                      </w:divBdr>
                      <w:divsChild>
                        <w:div w:id="614679725">
                          <w:marLeft w:val="0"/>
                          <w:marRight w:val="0"/>
                          <w:marTop w:val="0"/>
                          <w:marBottom w:val="0"/>
                          <w:divBdr>
                            <w:top w:val="none" w:sz="0" w:space="0" w:color="auto"/>
                            <w:left w:val="none" w:sz="0" w:space="0" w:color="auto"/>
                            <w:bottom w:val="none" w:sz="0" w:space="0" w:color="auto"/>
                            <w:right w:val="none" w:sz="0" w:space="0" w:color="auto"/>
                          </w:divBdr>
                          <w:divsChild>
                            <w:div w:id="403995060">
                              <w:marLeft w:val="150"/>
                              <w:marRight w:val="150"/>
                              <w:marTop w:val="0"/>
                              <w:marBottom w:val="0"/>
                              <w:divBdr>
                                <w:top w:val="none" w:sz="0" w:space="0" w:color="auto"/>
                                <w:left w:val="none" w:sz="0" w:space="0" w:color="auto"/>
                                <w:bottom w:val="none" w:sz="0" w:space="0" w:color="auto"/>
                                <w:right w:val="none" w:sz="0" w:space="0" w:color="auto"/>
                              </w:divBdr>
                              <w:divsChild>
                                <w:div w:id="1667973525">
                                  <w:marLeft w:val="0"/>
                                  <w:marRight w:val="0"/>
                                  <w:marTop w:val="0"/>
                                  <w:marBottom w:val="150"/>
                                  <w:divBdr>
                                    <w:top w:val="none" w:sz="0" w:space="0" w:color="auto"/>
                                    <w:left w:val="none" w:sz="0" w:space="0" w:color="auto"/>
                                    <w:bottom w:val="none" w:sz="0" w:space="0" w:color="auto"/>
                                    <w:right w:val="none" w:sz="0" w:space="0" w:color="auto"/>
                                  </w:divBdr>
                                  <w:divsChild>
                                    <w:div w:id="453644302">
                                      <w:marLeft w:val="0"/>
                                      <w:marRight w:val="0"/>
                                      <w:marTop w:val="0"/>
                                      <w:marBottom w:val="0"/>
                                      <w:divBdr>
                                        <w:top w:val="none" w:sz="0" w:space="0" w:color="auto"/>
                                        <w:left w:val="none" w:sz="0" w:space="0" w:color="auto"/>
                                        <w:bottom w:val="none" w:sz="0" w:space="0" w:color="auto"/>
                                        <w:right w:val="none" w:sz="0" w:space="0" w:color="auto"/>
                                      </w:divBdr>
                                      <w:divsChild>
                                        <w:div w:id="817500078">
                                          <w:marLeft w:val="0"/>
                                          <w:marRight w:val="0"/>
                                          <w:marTop w:val="0"/>
                                          <w:marBottom w:val="0"/>
                                          <w:divBdr>
                                            <w:top w:val="none" w:sz="0" w:space="0" w:color="auto"/>
                                            <w:left w:val="none" w:sz="0" w:space="0" w:color="auto"/>
                                            <w:bottom w:val="none" w:sz="0" w:space="0" w:color="auto"/>
                                            <w:right w:val="none" w:sz="0" w:space="0" w:color="auto"/>
                                          </w:divBdr>
                                          <w:divsChild>
                                            <w:div w:id="1075323274">
                                              <w:marLeft w:val="0"/>
                                              <w:marRight w:val="0"/>
                                              <w:marTop w:val="0"/>
                                              <w:marBottom w:val="0"/>
                                              <w:divBdr>
                                                <w:top w:val="none" w:sz="0" w:space="0" w:color="auto"/>
                                                <w:left w:val="none" w:sz="0" w:space="0" w:color="auto"/>
                                                <w:bottom w:val="none" w:sz="0" w:space="0" w:color="auto"/>
                                                <w:right w:val="none" w:sz="0" w:space="0" w:color="auto"/>
                                              </w:divBdr>
                                              <w:divsChild>
                                                <w:div w:id="457264101">
                                                  <w:marLeft w:val="0"/>
                                                  <w:marRight w:val="0"/>
                                                  <w:marTop w:val="0"/>
                                                  <w:marBottom w:val="525"/>
                                                  <w:divBdr>
                                                    <w:top w:val="none" w:sz="0" w:space="0" w:color="auto"/>
                                                    <w:left w:val="none" w:sz="0" w:space="0" w:color="auto"/>
                                                    <w:bottom w:val="none" w:sz="0" w:space="0" w:color="auto"/>
                                                    <w:right w:val="none" w:sz="0" w:space="0" w:color="auto"/>
                                                  </w:divBdr>
                                                  <w:divsChild>
                                                    <w:div w:id="1830634411">
                                                      <w:marLeft w:val="0"/>
                                                      <w:marRight w:val="0"/>
                                                      <w:marTop w:val="0"/>
                                                      <w:marBottom w:val="0"/>
                                                      <w:divBdr>
                                                        <w:top w:val="none" w:sz="0" w:space="0" w:color="auto"/>
                                                        <w:left w:val="none" w:sz="0" w:space="0" w:color="auto"/>
                                                        <w:bottom w:val="none" w:sz="0" w:space="0" w:color="auto"/>
                                                        <w:right w:val="none" w:sz="0" w:space="0" w:color="auto"/>
                                                      </w:divBdr>
                                                      <w:divsChild>
                                                        <w:div w:id="971711113">
                                                          <w:marLeft w:val="0"/>
                                                          <w:marRight w:val="0"/>
                                                          <w:marTop w:val="0"/>
                                                          <w:marBottom w:val="0"/>
                                                          <w:divBdr>
                                                            <w:top w:val="none" w:sz="0" w:space="0" w:color="auto"/>
                                                            <w:left w:val="none" w:sz="0" w:space="0" w:color="auto"/>
                                                            <w:bottom w:val="none" w:sz="0" w:space="0" w:color="auto"/>
                                                            <w:right w:val="none" w:sz="0" w:space="0" w:color="auto"/>
                                                          </w:divBdr>
                                                          <w:divsChild>
                                                            <w:div w:id="1254968377">
                                                              <w:marLeft w:val="0"/>
                                                              <w:marRight w:val="0"/>
                                                              <w:marTop w:val="0"/>
                                                              <w:marBottom w:val="0"/>
                                                              <w:divBdr>
                                                                <w:top w:val="none" w:sz="0" w:space="0" w:color="auto"/>
                                                                <w:left w:val="none" w:sz="0" w:space="0" w:color="auto"/>
                                                                <w:bottom w:val="none" w:sz="0" w:space="0" w:color="auto"/>
                                                                <w:right w:val="none" w:sz="0" w:space="0" w:color="auto"/>
                                                              </w:divBdr>
                                                              <w:divsChild>
                                                                <w:div w:id="110172286">
                                                                  <w:marLeft w:val="0"/>
                                                                  <w:marRight w:val="0"/>
                                                                  <w:marTop w:val="0"/>
                                                                  <w:marBottom w:val="0"/>
                                                                  <w:divBdr>
                                                                    <w:top w:val="none" w:sz="0" w:space="0" w:color="auto"/>
                                                                    <w:left w:val="none" w:sz="0" w:space="0" w:color="auto"/>
                                                                    <w:bottom w:val="none" w:sz="0" w:space="0" w:color="auto"/>
                                                                    <w:right w:val="none" w:sz="0" w:space="0" w:color="auto"/>
                                                                  </w:divBdr>
                                                                  <w:divsChild>
                                                                    <w:div w:id="237785517">
                                                                      <w:marLeft w:val="0"/>
                                                                      <w:marRight w:val="0"/>
                                                                      <w:marTop w:val="0"/>
                                                                      <w:marBottom w:val="0"/>
                                                                      <w:divBdr>
                                                                        <w:top w:val="none" w:sz="0" w:space="0" w:color="auto"/>
                                                                        <w:left w:val="none" w:sz="0" w:space="0" w:color="auto"/>
                                                                        <w:bottom w:val="none" w:sz="0" w:space="0" w:color="auto"/>
                                                                        <w:right w:val="none" w:sz="0" w:space="0" w:color="auto"/>
                                                                      </w:divBdr>
                                                                    </w:div>
                                                                  </w:divsChild>
                                                                </w:div>
                                                                <w:div w:id="213740840">
                                                                  <w:marLeft w:val="0"/>
                                                                  <w:marRight w:val="0"/>
                                                                  <w:marTop w:val="0"/>
                                                                  <w:marBottom w:val="0"/>
                                                                  <w:divBdr>
                                                                    <w:top w:val="none" w:sz="0" w:space="0" w:color="auto"/>
                                                                    <w:left w:val="none" w:sz="0" w:space="0" w:color="auto"/>
                                                                    <w:bottom w:val="none" w:sz="0" w:space="0" w:color="auto"/>
                                                                    <w:right w:val="none" w:sz="0" w:space="0" w:color="auto"/>
                                                                  </w:divBdr>
                                                                  <w:divsChild>
                                                                    <w:div w:id="1344360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1713652008">
      <w:bodyDiv w:val="1"/>
      <w:marLeft w:val="0"/>
      <w:marRight w:val="0"/>
      <w:marTop w:val="0"/>
      <w:marBottom w:val="0"/>
      <w:divBdr>
        <w:top w:val="none" w:sz="0" w:space="0" w:color="auto"/>
        <w:left w:val="none" w:sz="0" w:space="0" w:color="auto"/>
        <w:bottom w:val="none" w:sz="0" w:space="0" w:color="auto"/>
        <w:right w:val="none" w:sz="0" w:space="0" w:color="auto"/>
      </w:divBdr>
    </w:div>
    <w:div w:id="1749497439">
      <w:bodyDiv w:val="1"/>
      <w:marLeft w:val="0"/>
      <w:marRight w:val="0"/>
      <w:marTop w:val="0"/>
      <w:marBottom w:val="0"/>
      <w:divBdr>
        <w:top w:val="none" w:sz="0" w:space="0" w:color="auto"/>
        <w:left w:val="none" w:sz="0" w:space="0" w:color="auto"/>
        <w:bottom w:val="none" w:sz="0" w:space="0" w:color="auto"/>
        <w:right w:val="none" w:sz="0" w:space="0" w:color="auto"/>
      </w:divBdr>
      <w:divsChild>
        <w:div w:id="581839908">
          <w:marLeft w:val="0"/>
          <w:marRight w:val="0"/>
          <w:marTop w:val="0"/>
          <w:marBottom w:val="0"/>
          <w:divBdr>
            <w:top w:val="none" w:sz="0" w:space="0" w:color="auto"/>
            <w:left w:val="none" w:sz="0" w:space="0" w:color="auto"/>
            <w:bottom w:val="none" w:sz="0" w:space="0" w:color="auto"/>
            <w:right w:val="none" w:sz="0" w:space="0" w:color="auto"/>
          </w:divBdr>
          <w:divsChild>
            <w:div w:id="196087693">
              <w:marLeft w:val="-3150"/>
              <w:marRight w:val="0"/>
              <w:marTop w:val="0"/>
              <w:marBottom w:val="0"/>
              <w:divBdr>
                <w:top w:val="none" w:sz="0" w:space="0" w:color="auto"/>
                <w:left w:val="none" w:sz="0" w:space="0" w:color="auto"/>
                <w:bottom w:val="none" w:sz="0" w:space="0" w:color="auto"/>
                <w:right w:val="none" w:sz="0" w:space="0" w:color="auto"/>
              </w:divBdr>
              <w:divsChild>
                <w:div w:id="625701756">
                  <w:marLeft w:val="3150"/>
                  <w:marRight w:val="0"/>
                  <w:marTop w:val="0"/>
                  <w:marBottom w:val="225"/>
                  <w:divBdr>
                    <w:top w:val="single" w:sz="6" w:space="4" w:color="CCCCCC"/>
                    <w:left w:val="single" w:sz="6" w:space="11" w:color="CCCCCC"/>
                    <w:bottom w:val="single" w:sz="6" w:space="11" w:color="CCCCCC"/>
                    <w:right w:val="none" w:sz="0" w:space="0" w:color="auto"/>
                  </w:divBdr>
                  <w:divsChild>
                    <w:div w:id="2014186738">
                      <w:marLeft w:val="0"/>
                      <w:marRight w:val="0"/>
                      <w:marTop w:val="0"/>
                      <w:marBottom w:val="0"/>
                      <w:divBdr>
                        <w:top w:val="none" w:sz="0" w:space="0" w:color="auto"/>
                        <w:left w:val="none" w:sz="0" w:space="0" w:color="auto"/>
                        <w:bottom w:val="none" w:sz="0" w:space="0" w:color="auto"/>
                        <w:right w:val="none" w:sz="0" w:space="0" w:color="auto"/>
                      </w:divBdr>
                      <w:divsChild>
                        <w:div w:id="1168667422">
                          <w:marLeft w:val="0"/>
                          <w:marRight w:val="0"/>
                          <w:marTop w:val="0"/>
                          <w:marBottom w:val="120"/>
                          <w:divBdr>
                            <w:top w:val="single" w:sz="24" w:space="0" w:color="FFFFFF"/>
                            <w:left w:val="single" w:sz="24" w:space="0" w:color="FFFFFF"/>
                            <w:bottom w:val="single" w:sz="24" w:space="0" w:color="FFFFFF"/>
                            <w:right w:val="single" w:sz="24" w:space="0" w:color="FFFFFF"/>
                          </w:divBdr>
                          <w:divsChild>
                            <w:div w:id="1798454598">
                              <w:marLeft w:val="0"/>
                              <w:marRight w:val="0"/>
                              <w:marTop w:val="0"/>
                              <w:marBottom w:val="0"/>
                              <w:divBdr>
                                <w:top w:val="single" w:sz="6" w:space="0" w:color="CCCCCC"/>
                                <w:left w:val="single" w:sz="6" w:space="0" w:color="CCCCCC"/>
                                <w:bottom w:val="single" w:sz="6" w:space="0" w:color="CCCCCC"/>
                                <w:right w:val="single" w:sz="6" w:space="0" w:color="CCCCCC"/>
                              </w:divBdr>
                            </w:div>
                          </w:divsChild>
                        </w:div>
                      </w:divsChild>
                    </w:div>
                  </w:divsChild>
                </w:div>
              </w:divsChild>
            </w:div>
          </w:divsChild>
        </w:div>
      </w:divsChild>
    </w:div>
    <w:div w:id="1860388471">
      <w:bodyDiv w:val="1"/>
      <w:marLeft w:val="0"/>
      <w:marRight w:val="0"/>
      <w:marTop w:val="0"/>
      <w:marBottom w:val="0"/>
      <w:divBdr>
        <w:top w:val="none" w:sz="0" w:space="0" w:color="auto"/>
        <w:left w:val="none" w:sz="0" w:space="0" w:color="auto"/>
        <w:bottom w:val="none" w:sz="0" w:space="0" w:color="auto"/>
        <w:right w:val="none" w:sz="0" w:space="0" w:color="auto"/>
      </w:divBdr>
    </w:div>
    <w:div w:id="1902791361">
      <w:bodyDiv w:val="1"/>
      <w:marLeft w:val="150"/>
      <w:marRight w:val="0"/>
      <w:marTop w:val="150"/>
      <w:marBottom w:val="0"/>
      <w:divBdr>
        <w:top w:val="none" w:sz="0" w:space="0" w:color="auto"/>
        <w:left w:val="none" w:sz="0" w:space="0" w:color="auto"/>
        <w:bottom w:val="none" w:sz="0" w:space="0" w:color="auto"/>
        <w:right w:val="none" w:sz="0" w:space="0" w:color="auto"/>
      </w:divBdr>
    </w:div>
    <w:div w:id="1966614270">
      <w:bodyDiv w:val="1"/>
      <w:marLeft w:val="150"/>
      <w:marRight w:val="0"/>
      <w:marTop w:val="150"/>
      <w:marBottom w:val="0"/>
      <w:divBdr>
        <w:top w:val="none" w:sz="0" w:space="0" w:color="auto"/>
        <w:left w:val="none" w:sz="0" w:space="0" w:color="auto"/>
        <w:bottom w:val="none" w:sz="0" w:space="0" w:color="auto"/>
        <w:right w:val="none" w:sz="0" w:space="0" w:color="auto"/>
      </w:divBdr>
    </w:div>
    <w:div w:id="1978561609">
      <w:bodyDiv w:val="1"/>
      <w:marLeft w:val="0"/>
      <w:marRight w:val="0"/>
      <w:marTop w:val="0"/>
      <w:marBottom w:val="0"/>
      <w:divBdr>
        <w:top w:val="none" w:sz="0" w:space="0" w:color="auto"/>
        <w:left w:val="none" w:sz="0" w:space="0" w:color="auto"/>
        <w:bottom w:val="none" w:sz="0" w:space="0" w:color="auto"/>
        <w:right w:val="none" w:sz="0" w:space="0" w:color="auto"/>
      </w:divBdr>
    </w:div>
    <w:div w:id="2039504250">
      <w:bodyDiv w:val="1"/>
      <w:marLeft w:val="0"/>
      <w:marRight w:val="0"/>
      <w:marTop w:val="0"/>
      <w:marBottom w:val="0"/>
      <w:divBdr>
        <w:top w:val="none" w:sz="0" w:space="0" w:color="auto"/>
        <w:left w:val="none" w:sz="0" w:space="0" w:color="auto"/>
        <w:bottom w:val="none" w:sz="0" w:space="0" w:color="auto"/>
        <w:right w:val="none" w:sz="0" w:space="0" w:color="auto"/>
      </w:divBdr>
      <w:divsChild>
        <w:div w:id="1923489300">
          <w:marLeft w:val="0"/>
          <w:marRight w:val="0"/>
          <w:marTop w:val="0"/>
          <w:marBottom w:val="0"/>
          <w:divBdr>
            <w:top w:val="none" w:sz="0" w:space="0" w:color="auto"/>
            <w:left w:val="none" w:sz="0" w:space="0" w:color="auto"/>
            <w:bottom w:val="none" w:sz="0" w:space="0" w:color="auto"/>
            <w:right w:val="none" w:sz="0" w:space="0" w:color="auto"/>
          </w:divBdr>
          <w:divsChild>
            <w:div w:id="996110807">
              <w:marLeft w:val="0"/>
              <w:marRight w:val="0"/>
              <w:marTop w:val="0"/>
              <w:marBottom w:val="0"/>
              <w:divBdr>
                <w:top w:val="none" w:sz="0" w:space="0" w:color="auto"/>
                <w:left w:val="none" w:sz="0" w:space="0" w:color="auto"/>
                <w:bottom w:val="none" w:sz="0" w:space="0" w:color="auto"/>
                <w:right w:val="none" w:sz="0" w:space="0" w:color="auto"/>
              </w:divBdr>
              <w:divsChild>
                <w:div w:id="742096109">
                  <w:marLeft w:val="0"/>
                  <w:marRight w:val="0"/>
                  <w:marTop w:val="0"/>
                  <w:marBottom w:val="0"/>
                  <w:divBdr>
                    <w:top w:val="none" w:sz="0" w:space="0" w:color="auto"/>
                    <w:left w:val="none" w:sz="0" w:space="0" w:color="auto"/>
                    <w:bottom w:val="none" w:sz="0" w:space="0" w:color="auto"/>
                    <w:right w:val="none" w:sz="0" w:space="0" w:color="auto"/>
                  </w:divBdr>
                  <w:divsChild>
                    <w:div w:id="232201709">
                      <w:marLeft w:val="0"/>
                      <w:marRight w:val="0"/>
                      <w:marTop w:val="0"/>
                      <w:marBottom w:val="0"/>
                      <w:divBdr>
                        <w:top w:val="none" w:sz="0" w:space="0" w:color="auto"/>
                        <w:left w:val="none" w:sz="0" w:space="0" w:color="auto"/>
                        <w:bottom w:val="none" w:sz="0" w:space="0" w:color="auto"/>
                        <w:right w:val="none" w:sz="0" w:space="0" w:color="auto"/>
                      </w:divBdr>
                      <w:divsChild>
                        <w:div w:id="1271931006">
                          <w:marLeft w:val="0"/>
                          <w:marRight w:val="0"/>
                          <w:marTop w:val="0"/>
                          <w:marBottom w:val="0"/>
                          <w:divBdr>
                            <w:top w:val="none" w:sz="0" w:space="0" w:color="auto"/>
                            <w:left w:val="none" w:sz="0" w:space="0" w:color="auto"/>
                            <w:bottom w:val="none" w:sz="0" w:space="0" w:color="auto"/>
                            <w:right w:val="none" w:sz="0" w:space="0" w:color="auto"/>
                          </w:divBdr>
                          <w:divsChild>
                            <w:div w:id="782461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93575309">
      <w:bodyDiv w:val="1"/>
      <w:marLeft w:val="150"/>
      <w:marRight w:val="0"/>
      <w:marTop w:val="150"/>
      <w:marBottom w:val="0"/>
      <w:divBdr>
        <w:top w:val="none" w:sz="0" w:space="0" w:color="auto"/>
        <w:left w:val="none" w:sz="0" w:space="0" w:color="auto"/>
        <w:bottom w:val="none" w:sz="0" w:space="0" w:color="auto"/>
        <w:right w:val="none" w:sz="0" w:space="0" w:color="auto"/>
      </w:divBdr>
    </w:div>
    <w:div w:id="2103069160">
      <w:bodyDiv w:val="1"/>
      <w:marLeft w:val="0"/>
      <w:marRight w:val="0"/>
      <w:marTop w:val="0"/>
      <w:marBottom w:val="0"/>
      <w:divBdr>
        <w:top w:val="none" w:sz="0" w:space="0" w:color="auto"/>
        <w:left w:val="none" w:sz="0" w:space="0" w:color="auto"/>
        <w:bottom w:val="none" w:sz="0" w:space="0" w:color="auto"/>
        <w:right w:val="none" w:sz="0" w:space="0" w:color="auto"/>
      </w:divBdr>
    </w:div>
    <w:div w:id="2119829865">
      <w:bodyDiv w:val="1"/>
      <w:marLeft w:val="0"/>
      <w:marRight w:val="0"/>
      <w:marTop w:val="0"/>
      <w:marBottom w:val="0"/>
      <w:divBdr>
        <w:top w:val="none" w:sz="0" w:space="0" w:color="auto"/>
        <w:left w:val="none" w:sz="0" w:space="0" w:color="auto"/>
        <w:bottom w:val="none" w:sz="0" w:space="0" w:color="auto"/>
        <w:right w:val="none" w:sz="0" w:space="0" w:color="auto"/>
      </w:divBdr>
    </w:div>
    <w:div w:id="2128771179">
      <w:bodyDiv w:val="1"/>
      <w:marLeft w:val="0"/>
      <w:marRight w:val="0"/>
      <w:marTop w:val="0"/>
      <w:marBottom w:val="0"/>
      <w:divBdr>
        <w:top w:val="none" w:sz="0" w:space="0" w:color="auto"/>
        <w:left w:val="none" w:sz="0" w:space="0" w:color="auto"/>
        <w:bottom w:val="none" w:sz="0" w:space="0" w:color="auto"/>
        <w:right w:val="none" w:sz="0" w:space="0" w:color="auto"/>
      </w:divBdr>
      <w:divsChild>
        <w:div w:id="469131551">
          <w:marLeft w:val="0"/>
          <w:marRight w:val="0"/>
          <w:marTop w:val="0"/>
          <w:marBottom w:val="0"/>
          <w:divBdr>
            <w:top w:val="none" w:sz="0" w:space="0" w:color="auto"/>
            <w:left w:val="none" w:sz="0" w:space="0" w:color="auto"/>
            <w:bottom w:val="none" w:sz="0" w:space="0" w:color="auto"/>
            <w:right w:val="none" w:sz="0" w:space="0" w:color="auto"/>
          </w:divBdr>
          <w:divsChild>
            <w:div w:id="905264103">
              <w:marLeft w:val="-3150"/>
              <w:marRight w:val="0"/>
              <w:marTop w:val="0"/>
              <w:marBottom w:val="0"/>
              <w:divBdr>
                <w:top w:val="none" w:sz="0" w:space="0" w:color="auto"/>
                <w:left w:val="none" w:sz="0" w:space="0" w:color="auto"/>
                <w:bottom w:val="none" w:sz="0" w:space="0" w:color="auto"/>
                <w:right w:val="none" w:sz="0" w:space="0" w:color="auto"/>
              </w:divBdr>
              <w:divsChild>
                <w:div w:id="1739859095">
                  <w:marLeft w:val="3150"/>
                  <w:marRight w:val="0"/>
                  <w:marTop w:val="0"/>
                  <w:marBottom w:val="225"/>
                  <w:divBdr>
                    <w:top w:val="single" w:sz="6" w:space="4" w:color="CCCCCC"/>
                    <w:left w:val="single" w:sz="6" w:space="11" w:color="CCCCCC"/>
                    <w:bottom w:val="single" w:sz="6" w:space="11" w:color="CCCCCC"/>
                    <w:right w:val="none" w:sz="0" w:space="0" w:color="auto"/>
                  </w:divBdr>
                </w:div>
              </w:divsChild>
            </w:div>
          </w:divsChild>
        </w:div>
      </w:divsChild>
    </w:div>
    <w:div w:id="21357085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header" Target="header3.xml"/><Relationship Id="rId26" Type="http://schemas.openxmlformats.org/officeDocument/2006/relationships/image" Target="media/image6.jpeg"/><Relationship Id="rId39" Type="http://schemas.openxmlformats.org/officeDocument/2006/relationships/image" Target="media/image18.png"/><Relationship Id="rId21" Type="http://schemas.openxmlformats.org/officeDocument/2006/relationships/image" Target="media/image1.jpeg"/><Relationship Id="rId34" Type="http://schemas.openxmlformats.org/officeDocument/2006/relationships/image" Target="media/image13.jpeg"/><Relationship Id="rId42" Type="http://schemas.openxmlformats.org/officeDocument/2006/relationships/image" Target="media/image21.png"/><Relationship Id="rId47" Type="http://schemas.openxmlformats.org/officeDocument/2006/relationships/image" Target="media/image26.png"/><Relationship Id="rId50" Type="http://schemas.openxmlformats.org/officeDocument/2006/relationships/image" Target="media/image29.png"/><Relationship Id="rId55" Type="http://schemas.openxmlformats.org/officeDocument/2006/relationships/image" Target="media/image34.png"/><Relationship Id="rId63" Type="http://schemas.openxmlformats.org/officeDocument/2006/relationships/image" Target="media/image41.jpeg"/><Relationship Id="rId68" Type="http://schemas.openxmlformats.org/officeDocument/2006/relationships/image" Target="media/image46.png"/><Relationship Id="rId76" Type="http://schemas.openxmlformats.org/officeDocument/2006/relationships/theme" Target="theme/theme1.xml"/><Relationship Id="rId7" Type="http://schemas.openxmlformats.org/officeDocument/2006/relationships/styles" Target="styles.xml"/><Relationship Id="rId71" Type="http://schemas.openxmlformats.org/officeDocument/2006/relationships/image" Target="media/image49.jpeg"/><Relationship Id="rId2" Type="http://schemas.openxmlformats.org/officeDocument/2006/relationships/customXml" Target="../customXml/item2.xml"/><Relationship Id="rId16" Type="http://schemas.openxmlformats.org/officeDocument/2006/relationships/header" Target="header2.xml"/><Relationship Id="rId29" Type="http://schemas.openxmlformats.org/officeDocument/2006/relationships/image" Target="media/image9.jpeg"/><Relationship Id="rId11" Type="http://schemas.openxmlformats.org/officeDocument/2006/relationships/endnotes" Target="endnotes.xml"/><Relationship Id="rId24" Type="http://schemas.openxmlformats.org/officeDocument/2006/relationships/image" Target="media/image4.png"/><Relationship Id="rId32" Type="http://schemas.openxmlformats.org/officeDocument/2006/relationships/image" Target="media/image12.jpeg"/><Relationship Id="rId37" Type="http://schemas.openxmlformats.org/officeDocument/2006/relationships/image" Target="media/image16.jpeg"/><Relationship Id="rId40" Type="http://schemas.openxmlformats.org/officeDocument/2006/relationships/image" Target="media/image19.png"/><Relationship Id="rId45" Type="http://schemas.openxmlformats.org/officeDocument/2006/relationships/image" Target="media/image24.png"/><Relationship Id="rId53" Type="http://schemas.openxmlformats.org/officeDocument/2006/relationships/image" Target="media/image32.png"/><Relationship Id="rId58" Type="http://schemas.openxmlformats.org/officeDocument/2006/relationships/image" Target="media/image36.png"/><Relationship Id="rId66" Type="http://schemas.openxmlformats.org/officeDocument/2006/relationships/image" Target="media/image44.png"/><Relationship Id="rId74" Type="http://schemas.openxmlformats.org/officeDocument/2006/relationships/image" Target="media/image52.jpeg"/><Relationship Id="rId5" Type="http://schemas.openxmlformats.org/officeDocument/2006/relationships/customXml" Target="../customXml/item5.xml"/><Relationship Id="rId15" Type="http://schemas.openxmlformats.org/officeDocument/2006/relationships/footer" Target="footer3.xml"/><Relationship Id="rId23" Type="http://schemas.openxmlformats.org/officeDocument/2006/relationships/image" Target="media/image3.jpeg"/><Relationship Id="rId28" Type="http://schemas.openxmlformats.org/officeDocument/2006/relationships/image" Target="media/image8.jpeg"/><Relationship Id="rId36" Type="http://schemas.openxmlformats.org/officeDocument/2006/relationships/image" Target="media/image15.jpeg"/><Relationship Id="rId49" Type="http://schemas.openxmlformats.org/officeDocument/2006/relationships/image" Target="media/image28.png"/><Relationship Id="rId57" Type="http://schemas.openxmlformats.org/officeDocument/2006/relationships/image" Target="media/image35.png"/><Relationship Id="rId61" Type="http://schemas.openxmlformats.org/officeDocument/2006/relationships/image" Target="media/image39.png"/><Relationship Id="rId10" Type="http://schemas.openxmlformats.org/officeDocument/2006/relationships/footnotes" Target="footnotes.xml"/><Relationship Id="rId19" Type="http://schemas.openxmlformats.org/officeDocument/2006/relationships/header" Target="header4.xml"/><Relationship Id="rId31" Type="http://schemas.openxmlformats.org/officeDocument/2006/relationships/image" Target="media/image11.jpeg"/><Relationship Id="rId44" Type="http://schemas.openxmlformats.org/officeDocument/2006/relationships/image" Target="media/image23.png"/><Relationship Id="rId52" Type="http://schemas.openxmlformats.org/officeDocument/2006/relationships/image" Target="media/image31.png"/><Relationship Id="rId60" Type="http://schemas.openxmlformats.org/officeDocument/2006/relationships/image" Target="media/image38.png"/><Relationship Id="rId65" Type="http://schemas.openxmlformats.org/officeDocument/2006/relationships/image" Target="media/image43.png"/><Relationship Id="rId73" Type="http://schemas.openxmlformats.org/officeDocument/2006/relationships/image" Target="media/image51.jpeg"/><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header" Target="header1.xml"/><Relationship Id="rId22" Type="http://schemas.openxmlformats.org/officeDocument/2006/relationships/image" Target="media/image2.jpeg"/><Relationship Id="rId27" Type="http://schemas.openxmlformats.org/officeDocument/2006/relationships/image" Target="media/image7.jpeg"/><Relationship Id="rId30" Type="http://schemas.openxmlformats.org/officeDocument/2006/relationships/image" Target="media/image10.jpeg"/><Relationship Id="rId35" Type="http://schemas.openxmlformats.org/officeDocument/2006/relationships/image" Target="media/image14.jpeg"/><Relationship Id="rId43" Type="http://schemas.openxmlformats.org/officeDocument/2006/relationships/image" Target="media/image22.png"/><Relationship Id="rId48" Type="http://schemas.openxmlformats.org/officeDocument/2006/relationships/image" Target="media/image27.png"/><Relationship Id="rId56" Type="http://schemas.openxmlformats.org/officeDocument/2006/relationships/hyperlink" Target="https://vancouver.hackspace.ca/doku.php?id=laser_cutter_settings" TargetMode="External"/><Relationship Id="rId64" Type="http://schemas.openxmlformats.org/officeDocument/2006/relationships/image" Target="media/image42.jpeg"/><Relationship Id="rId69" Type="http://schemas.openxmlformats.org/officeDocument/2006/relationships/image" Target="media/image47.png"/><Relationship Id="rId77" Type="http://schemas.microsoft.com/office/2007/relationships/stylesWithEffects" Target="stylesWithEffects.xml"/><Relationship Id="rId8" Type="http://schemas.openxmlformats.org/officeDocument/2006/relationships/settings" Target="settings.xml"/><Relationship Id="rId51" Type="http://schemas.openxmlformats.org/officeDocument/2006/relationships/image" Target="media/image30.png"/><Relationship Id="rId72" Type="http://schemas.openxmlformats.org/officeDocument/2006/relationships/image" Target="media/image50.jpeg"/><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footer" Target="footer4.xml"/><Relationship Id="rId25" Type="http://schemas.openxmlformats.org/officeDocument/2006/relationships/image" Target="media/image5.jpeg"/><Relationship Id="rId33" Type="http://schemas.openxmlformats.org/officeDocument/2006/relationships/hyperlink" Target="https://vancouver.hackspace.ca/doku.php?id=laser_cutter_settings" TargetMode="External"/><Relationship Id="rId38" Type="http://schemas.openxmlformats.org/officeDocument/2006/relationships/image" Target="media/image17.png"/><Relationship Id="rId46" Type="http://schemas.openxmlformats.org/officeDocument/2006/relationships/image" Target="media/image25.png"/><Relationship Id="rId59" Type="http://schemas.openxmlformats.org/officeDocument/2006/relationships/image" Target="media/image37.png"/><Relationship Id="rId67" Type="http://schemas.openxmlformats.org/officeDocument/2006/relationships/image" Target="media/image45.png"/><Relationship Id="rId20" Type="http://schemas.openxmlformats.org/officeDocument/2006/relationships/comments" Target="comments.xml"/><Relationship Id="rId41" Type="http://schemas.openxmlformats.org/officeDocument/2006/relationships/image" Target="media/image20.png"/><Relationship Id="rId54" Type="http://schemas.openxmlformats.org/officeDocument/2006/relationships/image" Target="media/image33.png"/><Relationship Id="rId62" Type="http://schemas.openxmlformats.org/officeDocument/2006/relationships/image" Target="media/image40.png"/><Relationship Id="rId70" Type="http://schemas.openxmlformats.org/officeDocument/2006/relationships/image" Target="media/image48.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A7193EDD3DC86C46BBCFD3F8052C2411" ma:contentTypeVersion="4" ma:contentTypeDescription="Create a new document." ma:contentTypeScope="" ma:versionID="758e29cb42b938cde64bb548e4ea3bd3">
  <xsd:schema xmlns:xsd="http://www.w3.org/2001/XMLSchema" xmlns:xs="http://www.w3.org/2001/XMLSchema" xmlns:p="http://schemas.microsoft.com/office/2006/metadata/properties" xmlns:ns1="http://schemas.microsoft.com/sharepoint/v3" targetNamespace="http://schemas.microsoft.com/office/2006/metadata/properties" ma:root="true" ma:fieldsID="2462b53d8024f0079d97679c6d83447e" ns1:_="">
    <xsd:import namespace="http://schemas.microsoft.com/sharepoint/v3"/>
    <xsd:element name="properties">
      <xsd:complexType>
        <xsd:sequence>
          <xsd:element name="documentManagement">
            <xsd:complexType>
              <xsd:all>
                <xsd:element ref="ns1:PublishingStartDate" minOccurs="0"/>
                <xsd:element ref="ns1:PublishingExpirationDat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PublishingStartDate" ma:index="6" nillable="true" ma:displayName="Scheduling Start Date" ma:description="" ma:hidden="true" ma:internalName="PublishingStartDate">
      <xsd:simpleType>
        <xsd:restriction base="dms:Unknown"/>
      </xsd:simpleType>
    </xsd:element>
    <xsd:element name="PublishingExpirationDate" ma:index="7" nillable="true" ma:displayName="Scheduling End Date" ma:description="" ma:hidden="true" ma:internalName="PublishingExpirationDat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documentManagement>
    <PublishingExpirationDate xmlns="http://schemas.microsoft.com/sharepoint/v3" xsi:nil="true"/>
    <PublishingStartDate xmlns="http://schemas.microsoft.com/sharepoint/v3" xsi:nil="true"/>
  </documentManagement>
</p:properties>
</file>

<file path=customXml/item3.xml><?xml version="1.0" encoding="utf-8"?>
<?mso-contentType ?>
<SharedContentType xmlns="Microsoft.SharePoint.Taxonomy.ContentTypeSync" SourceId="7d77d211-e8b1-4243-8a4c-61c6682f529d" ContentTypeId="0x01" PreviousValue="false"/>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141475F-E76B-4F74-99DE-6D4EDAA12F3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1105910A-49BC-4460-8B60-75D2C82BA857}">
  <ds:schemaRefs>
    <ds:schemaRef ds:uri="http://schemas.microsoft.com/office/2006/metadata/properties"/>
    <ds:schemaRef ds:uri="http://schemas.microsoft.com/sharepoint/v3"/>
  </ds:schemaRefs>
</ds:datastoreItem>
</file>

<file path=customXml/itemProps3.xml><?xml version="1.0" encoding="utf-8"?>
<ds:datastoreItem xmlns:ds="http://schemas.openxmlformats.org/officeDocument/2006/customXml" ds:itemID="{5E53EBA4-7F41-4BA5-AE93-121F6913010E}">
  <ds:schemaRefs>
    <ds:schemaRef ds:uri="Microsoft.SharePoint.Taxonomy.ContentTypeSync"/>
  </ds:schemaRefs>
</ds:datastoreItem>
</file>

<file path=customXml/itemProps4.xml><?xml version="1.0" encoding="utf-8"?>
<ds:datastoreItem xmlns:ds="http://schemas.openxmlformats.org/officeDocument/2006/customXml" ds:itemID="{7D04C24F-0F96-4346-B245-6F087CD0DB12}">
  <ds:schemaRefs>
    <ds:schemaRef ds:uri="http://schemas.microsoft.com/sharepoint/v3/contenttype/forms"/>
  </ds:schemaRefs>
</ds:datastoreItem>
</file>

<file path=customXml/itemProps5.xml><?xml version="1.0" encoding="utf-8"?>
<ds:datastoreItem xmlns:ds="http://schemas.openxmlformats.org/officeDocument/2006/customXml" ds:itemID="{325E8608-5630-48FA-9D95-E0610465EC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68</TotalTime>
  <Pages>32</Pages>
  <Words>2603</Words>
  <Characters>14842</Characters>
  <Application>Microsoft Office Word</Application>
  <DocSecurity>0</DocSecurity>
  <Lines>123</Lines>
  <Paragraphs>34</Paragraphs>
  <ScaleCrop>false</ScaleCrop>
  <HeadingPairs>
    <vt:vector size="2" baseType="variant">
      <vt:variant>
        <vt:lpstr>Title</vt:lpstr>
      </vt:variant>
      <vt:variant>
        <vt:i4>1</vt:i4>
      </vt:variant>
    </vt:vector>
  </HeadingPairs>
  <TitlesOfParts>
    <vt:vector size="1" baseType="lpstr">
      <vt:lpstr>VHS Laser Cutter Manual</vt:lpstr>
    </vt:vector>
  </TitlesOfParts>
  <Company>LANDOR</Company>
  <LinksUpToDate>false</LinksUpToDate>
  <CharactersWithSpaces>17411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VHS Laser Cutter Manual</dc:title>
  <dc:subject>VHS Laser Cutter Manual</dc:subject>
  <dc:creator>bedward</dc:creator>
  <cp:lastModifiedBy>Janet</cp:lastModifiedBy>
  <cp:revision>6</cp:revision>
  <dcterms:created xsi:type="dcterms:W3CDTF">2013-09-30T23:22:00Z</dcterms:created>
  <dcterms:modified xsi:type="dcterms:W3CDTF">2013-10-01T00:27:00Z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0x010100A7193EDD3DC86C46BBCFD3F8052C2411</vt:lpwstr>
  </property>
</Properties>
</file>